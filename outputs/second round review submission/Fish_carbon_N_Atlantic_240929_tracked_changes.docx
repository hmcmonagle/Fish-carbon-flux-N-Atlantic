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4EB6D175" w:rsidR="0060432E" w:rsidRPr="00D53C34" w:rsidRDefault="00C54EE7">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Quantifying uncertainty in t</w:t>
      </w:r>
      <w:r w:rsidRPr="00D53C34">
        <w:rPr>
          <w:rFonts w:ascii="Times New Roman" w:eastAsia="Times New Roman" w:hAnsi="Times New Roman" w:cs="Times New Roman"/>
          <w:sz w:val="28"/>
          <w:szCs w:val="28"/>
          <w:lang w:val="en-GB"/>
        </w:rPr>
        <w:t>he contribution of mesopelagic fishes to the biological carbon pump in the Northeast Atlantic Ocean</w:t>
      </w:r>
    </w:p>
    <w:p w14:paraId="00000002" w14:textId="77777777" w:rsidR="0060432E" w:rsidRPr="00D53C34" w:rsidRDefault="0060432E">
      <w:pPr>
        <w:rPr>
          <w:rFonts w:ascii="Times New Roman" w:eastAsia="Times New Roman" w:hAnsi="Times New Roman" w:cs="Times New Roman"/>
          <w:lang w:val="en-GB"/>
        </w:rPr>
      </w:pPr>
    </w:p>
    <w:p w14:paraId="00000003"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Helena McMonagle</w:t>
      </w:r>
      <w:r w:rsidRPr="00D53C34">
        <w:rPr>
          <w:rFonts w:ascii="Times New Roman" w:eastAsia="Times New Roman" w:hAnsi="Times New Roman" w:cs="Times New Roman"/>
          <w:color w:val="000000"/>
          <w:vertAlign w:val="superscript"/>
          <w:lang w:val="en-GB"/>
        </w:rPr>
        <w:t>1,2*</w:t>
      </w:r>
      <w:r w:rsidRPr="00D53C34">
        <w:rPr>
          <w:rFonts w:ascii="Times New Roman" w:eastAsia="Times New Roman" w:hAnsi="Times New Roman" w:cs="Times New Roman"/>
          <w:color w:val="000000"/>
          <w:lang w:val="en-GB"/>
        </w:rPr>
        <w:t>, Joel K. Llopiz</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Amy E. Maas</w:t>
      </w: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Deborah K. Steinberg</w:t>
      </w: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Annette F. Govindarajan</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and Timothy E. Essington</w:t>
      </w:r>
      <w:r w:rsidRPr="00D53C34">
        <w:rPr>
          <w:rFonts w:ascii="Times New Roman" w:eastAsia="Times New Roman" w:hAnsi="Times New Roman" w:cs="Times New Roman"/>
          <w:color w:val="000000"/>
          <w:vertAlign w:val="superscript"/>
          <w:lang w:val="en-GB"/>
        </w:rPr>
        <w:t>1</w:t>
      </w:r>
      <w:r w:rsidRPr="00D53C34">
        <w:rPr>
          <w:rFonts w:ascii="Times New Roman" w:eastAsia="Times New Roman" w:hAnsi="Times New Roman" w:cs="Times New Roman"/>
          <w:color w:val="000000"/>
          <w:lang w:val="en-GB"/>
        </w:rPr>
        <w:t xml:space="preserve"> </w:t>
      </w:r>
    </w:p>
    <w:p w14:paraId="00000004" w14:textId="77777777" w:rsidR="0060432E" w:rsidRPr="00D53C34" w:rsidRDefault="0060432E">
      <w:pPr>
        <w:pBdr>
          <w:top w:val="nil"/>
          <w:left w:val="nil"/>
          <w:bottom w:val="nil"/>
          <w:right w:val="nil"/>
          <w:between w:val="nil"/>
        </w:pBdr>
        <w:rPr>
          <w:rFonts w:ascii="Times New Roman" w:eastAsia="Times New Roman" w:hAnsi="Times New Roman" w:cs="Times New Roman"/>
          <w:b/>
          <w:color w:val="000000"/>
          <w:lang w:val="en-GB"/>
        </w:rPr>
      </w:pPr>
    </w:p>
    <w:p w14:paraId="00000005" w14:textId="7FBFFB12"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1 </w:t>
      </w:r>
      <w:r w:rsidRPr="00D53C34">
        <w:rPr>
          <w:rFonts w:ascii="Times New Roman" w:eastAsia="Times New Roman" w:hAnsi="Times New Roman" w:cs="Times New Roman"/>
          <w:color w:val="000000"/>
          <w:lang w:val="en-GB"/>
        </w:rPr>
        <w:t>University of Washington, School of Aquatic and Fishery Sciences, 1122 NE Boat St, Seattle, WA, USA</w:t>
      </w:r>
    </w:p>
    <w:p w14:paraId="00000006" w14:textId="5CF8F7C6"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2 </w:t>
      </w:r>
      <w:r w:rsidRPr="00D53C34">
        <w:rPr>
          <w:rFonts w:ascii="Times New Roman" w:eastAsia="Times New Roman" w:hAnsi="Times New Roman" w:cs="Times New Roman"/>
          <w:color w:val="000000"/>
          <w:lang w:val="en-GB"/>
        </w:rPr>
        <w:t>Woods Hole Oceanographic Institution, Biology Department, 266 Woods Hole Rd, Woods Hole, MA, USA</w:t>
      </w:r>
    </w:p>
    <w:p w14:paraId="00000007"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xml:space="preserve"> Bermuda Institute of Ocean Sciences, School of Ocean Futures, Arizona State University, 17 Biological Station, St. Georges, Bermuda</w:t>
      </w:r>
    </w:p>
    <w:p w14:paraId="00000008"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xml:space="preserve"> Virginia Institute of Marine Science, William &amp; Mary, Gloucester Point, VA, USA</w:t>
      </w:r>
    </w:p>
    <w:p w14:paraId="00000009" w14:textId="79748C71" w:rsidR="0060432E" w:rsidRPr="00D53C34" w:rsidRDefault="009152F0">
      <w:pPr>
        <w:pBdr>
          <w:top w:val="nil"/>
          <w:left w:val="nil"/>
          <w:bottom w:val="nil"/>
          <w:right w:val="nil"/>
          <w:between w:val="nil"/>
        </w:pBdr>
        <w:spacing w:before="120" w:after="36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 Corresponding author. Email: </w:t>
      </w:r>
      <w:r w:rsidR="00C52710">
        <w:rPr>
          <w:rFonts w:ascii="Times New Roman" w:eastAsia="Times New Roman" w:hAnsi="Times New Roman" w:cs="Times New Roman"/>
          <w:color w:val="0563C1"/>
          <w:u w:val="single"/>
          <w:lang w:val="en-GB"/>
        </w:rPr>
        <w:t>helena.mcmonagle@wellesley.edu</w:t>
      </w:r>
    </w:p>
    <w:p w14:paraId="0000000A" w14:textId="0D55C8E0" w:rsidR="0060432E" w:rsidRPr="00D53C34" w:rsidRDefault="009152F0">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Abstract</w:t>
      </w:r>
    </w:p>
    <w:p w14:paraId="0000000B" w14:textId="1B06D38C"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lang w:val="en-GB"/>
        </w:rPr>
      </w:pPr>
      <w:r w:rsidRPr="00D53C34">
        <w:rPr>
          <w:rFonts w:ascii="Times New Roman" w:eastAsia="Times New Roman" w:hAnsi="Times New Roman" w:cs="Times New Roman"/>
          <w:color w:val="000000"/>
          <w:lang w:val="en-GB"/>
        </w:rPr>
        <w:t xml:space="preserve">Mesopelagic fishes may contribute substantially to marine carbon export and sequestration. However, </w:t>
      </w:r>
      <w:r w:rsidR="00293438">
        <w:rPr>
          <w:rFonts w:ascii="Times New Roman" w:eastAsia="Times New Roman" w:hAnsi="Times New Roman" w:cs="Times New Roman"/>
          <w:color w:val="000000"/>
          <w:lang w:val="en-GB"/>
        </w:rPr>
        <w:t>uncertainty in this</w:t>
      </w:r>
      <w:r w:rsidRPr="00D53C34">
        <w:rPr>
          <w:rFonts w:ascii="Times New Roman" w:eastAsia="Times New Roman" w:hAnsi="Times New Roman" w:cs="Times New Roman"/>
          <w:color w:val="000000"/>
          <w:lang w:val="en-GB"/>
        </w:rPr>
        <w:t xml:space="preserve"> contribution</w:t>
      </w:r>
      <w:r w:rsidR="00293438">
        <w:rPr>
          <w:rFonts w:ascii="Times New Roman" w:eastAsia="Times New Roman" w:hAnsi="Times New Roman" w:cs="Times New Roman"/>
          <w:color w:val="000000"/>
          <w:lang w:val="en-GB"/>
        </w:rPr>
        <w:t xml:space="preserve"> due to </w:t>
      </w:r>
      <w:r w:rsidRPr="00D53C34">
        <w:rPr>
          <w:rFonts w:ascii="Times New Roman" w:eastAsia="Times New Roman" w:hAnsi="Times New Roman" w:cs="Times New Roman"/>
          <w:color w:val="000000"/>
          <w:lang w:val="en-GB"/>
        </w:rPr>
        <w:t xml:space="preserve">limited precision </w:t>
      </w:r>
      <w:r w:rsidRPr="00D53C34">
        <w:rPr>
          <w:rFonts w:ascii="Times New Roman" w:eastAsia="Times New Roman" w:hAnsi="Times New Roman" w:cs="Times New Roman"/>
          <w:lang w:val="en-GB"/>
        </w:rPr>
        <w:t xml:space="preserve">of </w:t>
      </w:r>
      <w:r w:rsidRPr="00D53C34">
        <w:rPr>
          <w:rFonts w:ascii="Times New Roman" w:eastAsia="Times New Roman" w:hAnsi="Times New Roman" w:cs="Times New Roman"/>
          <w:color w:val="000000"/>
          <w:lang w:val="en-GB"/>
        </w:rPr>
        <w:t>meso</w:t>
      </w:r>
      <w:r w:rsidRPr="00D53C34">
        <w:rPr>
          <w:rFonts w:ascii="Times New Roman" w:eastAsia="Times New Roman" w:hAnsi="Times New Roman" w:cs="Times New Roman"/>
          <w:lang w:val="en-GB"/>
        </w:rPr>
        <w:t>pelagic biomass and bioenergetic rate estimates</w:t>
      </w:r>
      <w:r w:rsidR="0029343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has</w:t>
      </w:r>
      <w:r w:rsidRPr="00D53C34">
        <w:rPr>
          <w:rFonts w:ascii="Times New Roman" w:eastAsia="Times New Roman" w:hAnsi="Times New Roman" w:cs="Times New Roman"/>
          <w:color w:val="000000"/>
          <w:lang w:val="en-GB"/>
        </w:rPr>
        <w:t xml:space="preserve"> not been thoroughly quantified</w:t>
      </w:r>
      <w:r w:rsidR="00471C03">
        <w:rPr>
          <w:rFonts w:ascii="Times New Roman" w:eastAsia="Times New Roman" w:hAnsi="Times New Roman" w:cs="Times New Roman"/>
          <w:color w:val="000000"/>
          <w:lang w:val="en-GB"/>
        </w:rPr>
        <w:t xml:space="preserve"> for any study site</w:t>
      </w:r>
      <w:r w:rsidRPr="00D53C34">
        <w:rPr>
          <w:rFonts w:ascii="Times New Roman" w:eastAsia="Times New Roman" w:hAnsi="Times New Roman" w:cs="Times New Roman"/>
          <w:color w:val="000000"/>
          <w:lang w:val="en-GB"/>
        </w:rPr>
        <w:t xml:space="preserve">. Datasets </w:t>
      </w:r>
      <w:r w:rsidR="00622994">
        <w:rPr>
          <w:rFonts w:ascii="Times New Roman" w:eastAsia="Times New Roman" w:hAnsi="Times New Roman" w:cs="Times New Roman"/>
          <w:color w:val="000000"/>
          <w:lang w:val="en-GB"/>
        </w:rPr>
        <w:t>that can</w:t>
      </w:r>
      <w:r w:rsidR="00622994" w:rsidRPr="00D53C34">
        <w:rPr>
          <w:rFonts w:ascii="Times New Roman" w:eastAsia="Times New Roman" w:hAnsi="Times New Roman" w:cs="Times New Roman"/>
          <w:color w:val="000000"/>
          <w:lang w:val="en-GB"/>
        </w:rPr>
        <w:t xml:space="preserve"> </w:t>
      </w:r>
      <w:r w:rsidRPr="00D53C34">
        <w:rPr>
          <w:rFonts w:ascii="Times New Roman" w:eastAsia="Times New Roman" w:hAnsi="Times New Roman" w:cs="Times New Roman"/>
          <w:color w:val="000000"/>
          <w:lang w:val="en-GB"/>
        </w:rPr>
        <w:t>confront these challenges are rare, particularly for comparing fish</w:t>
      </w:r>
      <w:r w:rsidR="000C6CEC">
        <w:rPr>
          <w:rFonts w:ascii="Times New Roman" w:eastAsia="Times New Roman" w:hAnsi="Times New Roman" w:cs="Times New Roman"/>
          <w:color w:val="000000"/>
          <w:lang w:val="en-GB"/>
        </w:rPr>
        <w:t>-mediated</w:t>
      </w:r>
      <w:r w:rsidRPr="00D53C34">
        <w:rPr>
          <w:rFonts w:ascii="Times New Roman" w:eastAsia="Times New Roman" w:hAnsi="Times New Roman" w:cs="Times New Roman"/>
          <w:color w:val="000000"/>
          <w:lang w:val="en-GB"/>
        </w:rPr>
        <w:t xml:space="preserve"> carbon flux to other </w:t>
      </w:r>
      <w:r w:rsidRPr="00D53C34">
        <w:rPr>
          <w:rFonts w:ascii="Times New Roman" w:eastAsia="Times New Roman" w:hAnsi="Times New Roman" w:cs="Times New Roman"/>
          <w:lang w:val="en-GB"/>
        </w:rPr>
        <w:t>biological carbon pump pathways</w:t>
      </w:r>
      <w:r w:rsidRPr="00D53C34">
        <w:rPr>
          <w:rFonts w:ascii="Times New Roman" w:eastAsia="Times New Roman" w:hAnsi="Times New Roman" w:cs="Times New Roman"/>
          <w:color w:val="000000"/>
          <w:lang w:val="en-GB"/>
        </w:rPr>
        <w:t xml:space="preserve">. </w:t>
      </w:r>
      <w:r w:rsidR="00622994">
        <w:rPr>
          <w:rFonts w:ascii="Times New Roman" w:eastAsia="Times New Roman" w:hAnsi="Times New Roman" w:cs="Times New Roman"/>
          <w:color w:val="000000"/>
          <w:lang w:val="en-GB"/>
        </w:rPr>
        <w:t>U</w:t>
      </w:r>
      <w:r w:rsidRPr="00D53C34">
        <w:rPr>
          <w:rFonts w:ascii="Times New Roman" w:eastAsia="Times New Roman" w:hAnsi="Times New Roman" w:cs="Times New Roman"/>
          <w:color w:val="000000"/>
          <w:lang w:val="en-GB"/>
        </w:rPr>
        <w:t xml:space="preserve">sing </w:t>
      </w:r>
      <w:r w:rsidRPr="00D53C34">
        <w:rPr>
          <w:rFonts w:ascii="Times New Roman" w:eastAsia="Times New Roman" w:hAnsi="Times New Roman" w:cs="Times New Roman"/>
          <w:lang w:val="en-GB"/>
        </w:rPr>
        <w:t>data</w:t>
      </w:r>
      <w:r w:rsidRPr="00D53C34">
        <w:rPr>
          <w:rFonts w:ascii="Times New Roman" w:eastAsia="Times New Roman" w:hAnsi="Times New Roman" w:cs="Times New Roman"/>
          <w:color w:val="000000"/>
          <w:lang w:val="en-GB"/>
        </w:rPr>
        <w:t xml:space="preserve"> from a </w:t>
      </w:r>
      <w:r w:rsidR="00622994">
        <w:rPr>
          <w:rFonts w:ascii="Times New Roman" w:eastAsia="Times New Roman" w:hAnsi="Times New Roman" w:cs="Times New Roman"/>
          <w:color w:val="000000"/>
          <w:lang w:val="en-GB"/>
        </w:rPr>
        <w:t xml:space="preserve">unique </w:t>
      </w:r>
      <w:r w:rsidRPr="00D53C34">
        <w:rPr>
          <w:rFonts w:ascii="Times New Roman" w:eastAsia="Times New Roman" w:hAnsi="Times New Roman" w:cs="Times New Roman"/>
          <w:color w:val="000000"/>
          <w:lang w:val="en-GB"/>
        </w:rPr>
        <w:t xml:space="preserve">three-ship expedition in spring 2021 </w:t>
      </w:r>
      <w:r w:rsidRPr="00D53C34">
        <w:rPr>
          <w:rFonts w:ascii="Times New Roman" w:eastAsia="Times New Roman" w:hAnsi="Times New Roman" w:cs="Times New Roman"/>
          <w:lang w:val="en-GB"/>
        </w:rPr>
        <w:t>in</w:t>
      </w:r>
      <w:r w:rsidRPr="00D53C34">
        <w:rPr>
          <w:rFonts w:ascii="Times New Roman" w:eastAsia="Times New Roman" w:hAnsi="Times New Roman" w:cs="Times New Roman"/>
          <w:color w:val="000000"/>
          <w:lang w:val="en-GB"/>
        </w:rPr>
        <w:t xml:space="preserve"> the subarctic Northeast Atlantic Ocean</w:t>
      </w:r>
      <w:r w:rsidR="00E159E1">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we</w:t>
      </w:r>
      <w:r w:rsidR="002D47C2">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compare</w:t>
      </w:r>
      <w:r w:rsidR="002D47C2">
        <w:rPr>
          <w:rFonts w:ascii="Times New Roman" w:eastAsia="Times New Roman" w:hAnsi="Times New Roman" w:cs="Times New Roman"/>
          <w:color w:val="000000"/>
          <w:lang w:val="en-GB"/>
        </w:rPr>
        <w:t xml:space="preserve"> carbon transported by </w:t>
      </w:r>
      <w:r w:rsidR="00E15431">
        <w:rPr>
          <w:rFonts w:ascii="Times New Roman" w:eastAsia="Times New Roman" w:hAnsi="Times New Roman" w:cs="Times New Roman"/>
          <w:color w:val="000000"/>
          <w:lang w:val="en-GB"/>
        </w:rPr>
        <w:t xml:space="preserve">adult </w:t>
      </w:r>
      <w:r w:rsidR="0088258C">
        <w:rPr>
          <w:rFonts w:ascii="Times New Roman" w:eastAsia="Times New Roman" w:hAnsi="Times New Roman" w:cs="Times New Roman"/>
          <w:color w:val="000000"/>
          <w:lang w:val="en-GB"/>
        </w:rPr>
        <w:t xml:space="preserve">fish, </w:t>
      </w:r>
      <w:r w:rsidR="002D47C2">
        <w:rPr>
          <w:rFonts w:ascii="Times New Roman" w:eastAsia="Times New Roman" w:hAnsi="Times New Roman" w:cs="Times New Roman"/>
          <w:color w:val="000000"/>
          <w:lang w:val="en-GB"/>
        </w:rPr>
        <w:t>zooplankton</w:t>
      </w:r>
      <w:ins w:id="0" w:author="Helena I Mcmonagle" w:date="2024-09-29T20:55:00Z" w16du:dateUtc="2024-09-30T03:55:00Z">
        <w:r w:rsidR="005F6140">
          <w:rPr>
            <w:rFonts w:ascii="Times New Roman" w:eastAsia="Times New Roman" w:hAnsi="Times New Roman" w:cs="Times New Roman"/>
            <w:color w:val="000000"/>
            <w:lang w:val="en-GB"/>
          </w:rPr>
          <w:t>,</w:t>
        </w:r>
      </w:ins>
      <w:r w:rsidR="002D47C2">
        <w:rPr>
          <w:rFonts w:ascii="Times New Roman" w:eastAsia="Times New Roman" w:hAnsi="Times New Roman" w:cs="Times New Roman"/>
          <w:color w:val="000000"/>
          <w:lang w:val="en-GB"/>
        </w:rPr>
        <w:t xml:space="preserve"> and sinking particles</w:t>
      </w:r>
      <w:ins w:id="1" w:author="Helena I Mcmonagle" w:date="2024-09-29T20:55:00Z" w16du:dateUtc="2024-09-30T03:55:00Z">
        <w:r w:rsidR="005F6140">
          <w:rPr>
            <w:rFonts w:ascii="Times New Roman" w:eastAsia="Times New Roman" w:hAnsi="Times New Roman" w:cs="Times New Roman"/>
            <w:color w:val="000000"/>
            <w:lang w:val="en-GB"/>
          </w:rPr>
          <w:t>,</w:t>
        </w:r>
      </w:ins>
      <w:r w:rsidR="00D72BD9">
        <w:rPr>
          <w:rFonts w:ascii="Times New Roman" w:eastAsia="Times New Roman" w:hAnsi="Times New Roman" w:cs="Times New Roman"/>
          <w:color w:val="000000"/>
          <w:lang w:val="en-GB"/>
        </w:rPr>
        <w:t xml:space="preserve"> and</w:t>
      </w:r>
      <w:r w:rsidR="00622994">
        <w:rPr>
          <w:rFonts w:ascii="Times New Roman" w:eastAsia="Times New Roman" w:hAnsi="Times New Roman" w:cs="Times New Roman"/>
          <w:color w:val="000000"/>
          <w:lang w:val="en-GB"/>
        </w:rPr>
        <w:t xml:space="preserve"> </w:t>
      </w:r>
      <w:r w:rsidR="00622994" w:rsidRPr="00D53C34">
        <w:rPr>
          <w:rFonts w:ascii="Times New Roman" w:eastAsia="Times New Roman" w:hAnsi="Times New Roman" w:cs="Times New Roman"/>
          <w:color w:val="000000"/>
          <w:lang w:val="en-GB"/>
        </w:rPr>
        <w:t xml:space="preserve">calculate uncertainty in </w:t>
      </w:r>
      <w:r w:rsidR="00D72BD9">
        <w:rPr>
          <w:rFonts w:ascii="Times New Roman" w:eastAsia="Times New Roman" w:hAnsi="Times New Roman" w:cs="Times New Roman"/>
          <w:color w:val="000000"/>
          <w:lang w:val="en-GB"/>
        </w:rPr>
        <w:t>the relative contribution of fish</w:t>
      </w:r>
      <w:r w:rsidR="00840445">
        <w:rPr>
          <w:rFonts w:ascii="Times New Roman" w:eastAsia="Times New Roman" w:hAnsi="Times New Roman" w:cs="Times New Roman"/>
          <w:color w:val="000000"/>
          <w:lang w:val="en-GB"/>
        </w:rPr>
        <w:t>es</w:t>
      </w:r>
      <w:r w:rsidRPr="00D53C34">
        <w:rPr>
          <w:rFonts w:ascii="Times New Roman" w:eastAsia="Times New Roman" w:hAnsi="Times New Roman" w:cs="Times New Roman"/>
          <w:color w:val="000000"/>
          <w:lang w:val="en-GB"/>
        </w:rPr>
        <w:t xml:space="preserve">. Results indicate biomass- and bioenergetic-based uncertainty contributed roughly equally to </w:t>
      </w:r>
      <w:r w:rsidRPr="00405F6A">
        <w:rPr>
          <w:rFonts w:ascii="Times New Roman" w:eastAsia="Times New Roman" w:hAnsi="Times New Roman" w:cs="Times New Roman"/>
          <w:color w:val="000000"/>
          <w:lang w:val="en-GB"/>
        </w:rPr>
        <w:t xml:space="preserve">variance in </w:t>
      </w:r>
      <w:r w:rsidRPr="00405F6A">
        <w:rPr>
          <w:rFonts w:ascii="Times New Roman" w:eastAsia="Times New Roman" w:hAnsi="Times New Roman" w:cs="Times New Roman"/>
          <w:lang w:val="en-GB"/>
        </w:rPr>
        <w:t>estimated</w:t>
      </w:r>
      <w:r w:rsidRPr="00405F6A">
        <w:rPr>
          <w:rFonts w:ascii="Times New Roman" w:eastAsia="Times New Roman" w:hAnsi="Times New Roman" w:cs="Times New Roman"/>
          <w:color w:val="000000"/>
          <w:lang w:val="en-GB"/>
        </w:rPr>
        <w:t xml:space="preserve"> carbon transport. </w:t>
      </w:r>
      <w:r w:rsidRPr="00405F6A">
        <w:rPr>
          <w:rFonts w:ascii="Times New Roman" w:eastAsia="Times New Roman" w:hAnsi="Times New Roman" w:cs="Times New Roman"/>
          <w:lang w:val="en-GB"/>
        </w:rPr>
        <w:t>The p</w:t>
      </w:r>
      <w:r w:rsidRPr="00405F6A">
        <w:rPr>
          <w:rFonts w:ascii="Times New Roman" w:eastAsia="Times New Roman" w:hAnsi="Times New Roman" w:cs="Times New Roman"/>
          <w:color w:val="000000"/>
          <w:lang w:val="en-GB"/>
        </w:rPr>
        <w:t>lausible range of mesopelagic fish carbon flux spans an order of magnitude</w:t>
      </w:r>
      <w:r w:rsidRPr="00405F6A">
        <w:rPr>
          <w:rFonts w:ascii="Times New Roman" w:eastAsia="Times New Roman" w:hAnsi="Times New Roman" w:cs="Times New Roman"/>
          <w:lang w:val="en-GB"/>
        </w:rPr>
        <w:t xml:space="preserve">: </w:t>
      </w:r>
      <w:r w:rsidR="00444CDE" w:rsidRPr="00405F6A">
        <w:rPr>
          <w:rFonts w:ascii="Times New Roman" w:eastAsia="Times New Roman" w:hAnsi="Times New Roman" w:cs="Times New Roman"/>
          <w:color w:val="000000"/>
          <w:lang w:val="en-GB"/>
        </w:rPr>
        <w:t>1.6</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21</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200 m de</w:t>
      </w:r>
      <w:r w:rsidRPr="00405F6A">
        <w:rPr>
          <w:rFonts w:ascii="Times New Roman" w:eastAsia="Times New Roman" w:hAnsi="Times New Roman" w:cs="Times New Roman"/>
          <w:lang w:val="en-GB"/>
        </w:rPr>
        <w:t>pth</w:t>
      </w:r>
      <w:r w:rsidRPr="00405F6A">
        <w:rPr>
          <w:rFonts w:ascii="Times New Roman" w:eastAsia="Times New Roman" w:hAnsi="Times New Roman" w:cs="Times New Roman"/>
          <w:color w:val="000000"/>
          <w:lang w:val="en-GB"/>
        </w:rPr>
        <w:t>, and 0.</w:t>
      </w:r>
      <w:r w:rsidR="00444CDE" w:rsidRPr="00405F6A">
        <w:rPr>
          <w:rFonts w:ascii="Times New Roman" w:eastAsia="Times New Roman" w:hAnsi="Times New Roman" w:cs="Times New Roman"/>
          <w:color w:val="000000"/>
          <w:lang w:val="en-GB"/>
        </w:rPr>
        <w:t>52</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9.6</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500 m. </w:t>
      </w:r>
      <w:r w:rsidR="00E66EF5">
        <w:rPr>
          <w:rFonts w:ascii="Times New Roman" w:eastAsia="Times New Roman" w:hAnsi="Times New Roman" w:cs="Times New Roman"/>
          <w:color w:val="000000"/>
          <w:lang w:val="en-GB"/>
        </w:rPr>
        <w:t>F</w:t>
      </w:r>
      <w:r w:rsidRPr="00405F6A">
        <w:rPr>
          <w:rFonts w:ascii="Times New Roman" w:eastAsia="Times New Roman" w:hAnsi="Times New Roman" w:cs="Times New Roman"/>
          <w:color w:val="000000"/>
          <w:lang w:val="en-GB"/>
        </w:rPr>
        <w:t>ish</w:t>
      </w:r>
      <w:r w:rsidR="00840445">
        <w:rPr>
          <w:rFonts w:ascii="Times New Roman" w:eastAsia="Times New Roman" w:hAnsi="Times New Roman" w:cs="Times New Roman"/>
          <w:color w:val="000000"/>
          <w:lang w:val="en-GB"/>
        </w:rPr>
        <w:t>es</w:t>
      </w:r>
      <w:r w:rsidRPr="00405F6A">
        <w:rPr>
          <w:rFonts w:ascii="Times New Roman" w:eastAsia="Times New Roman" w:hAnsi="Times New Roman" w:cs="Times New Roman"/>
          <w:color w:val="000000"/>
          <w:lang w:val="en-GB"/>
        </w:rPr>
        <w:t xml:space="preserve"> contributed ~</w:t>
      </w:r>
      <w:r w:rsidRPr="00405F6A">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52</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18</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200 m </w:t>
      </w:r>
      <w:r w:rsidR="00E66EF5">
        <w:rPr>
          <w:rFonts w:ascii="Times New Roman" w:eastAsia="Times New Roman" w:hAnsi="Times New Roman" w:cs="Times New Roman"/>
          <w:color w:val="000000"/>
          <w:lang w:val="en-GB"/>
        </w:rPr>
        <w:t xml:space="preserve">to the total biological carbon pump, </w:t>
      </w:r>
      <w:r w:rsidRPr="002B3D44">
        <w:rPr>
          <w:rFonts w:ascii="Times New Roman" w:eastAsia="Times New Roman" w:hAnsi="Times New Roman" w:cs="Times New Roman"/>
          <w:color w:val="000000"/>
          <w:lang w:val="en-GB"/>
        </w:rPr>
        <w:t>and ~</w:t>
      </w:r>
      <w:r w:rsidRPr="002B3D44">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43</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13</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500 m. Of the fish-mediated carbon transport to 200 m, </w:t>
      </w:r>
      <w:r w:rsidR="002B3D44">
        <w:rPr>
          <w:rFonts w:ascii="Times New Roman" w:eastAsia="Times New Roman" w:hAnsi="Times New Roman" w:cs="Times New Roman"/>
          <w:color w:val="000000"/>
          <w:lang w:val="en-GB"/>
        </w:rPr>
        <w:t>~</w:t>
      </w:r>
      <w:r w:rsidR="003323D7" w:rsidRPr="002B3D44">
        <w:rPr>
          <w:rFonts w:ascii="Times New Roman" w:eastAsia="Times New Roman" w:hAnsi="Times New Roman" w:cs="Times New Roman"/>
          <w:lang w:val="en-GB"/>
        </w:rPr>
        <w:t>8</w:t>
      </w:r>
      <w:r w:rsidRPr="002B3D44">
        <w:rPr>
          <w:rFonts w:ascii="Times New Roman" w:eastAsia="Times New Roman" w:hAnsi="Times New Roman" w:cs="Times New Roman"/>
          <w:color w:val="000000"/>
          <w:lang w:val="en-GB"/>
        </w:rPr>
        <w:t>%</w:t>
      </w:r>
      <w:r w:rsidRPr="002B3D44">
        <w:rPr>
          <w:rFonts w:ascii="Times New Roman" w:eastAsia="Times New Roman" w:hAnsi="Times New Roman" w:cs="Times New Roman"/>
          <w:lang w:val="en-GB"/>
        </w:rPr>
        <w:t>-</w:t>
      </w:r>
      <w:r w:rsidR="003323D7" w:rsidRPr="002B3D44">
        <w:rPr>
          <w:rFonts w:ascii="Times New Roman" w:eastAsia="Times New Roman" w:hAnsi="Times New Roman" w:cs="Times New Roman"/>
          <w:color w:val="000000"/>
          <w:lang w:val="en-GB"/>
        </w:rPr>
        <w:t>30</w:t>
      </w:r>
      <w:r w:rsidRPr="002B3D44">
        <w:rPr>
          <w:rFonts w:ascii="Times New Roman" w:eastAsia="Times New Roman" w:hAnsi="Times New Roman" w:cs="Times New Roman"/>
          <w:color w:val="000000"/>
          <w:lang w:val="en-GB"/>
        </w:rPr>
        <w:t>% is</w:t>
      </w:r>
      <w:r w:rsidRPr="00D53C34">
        <w:rPr>
          <w:rFonts w:ascii="Times New Roman" w:eastAsia="Times New Roman" w:hAnsi="Times New Roman" w:cs="Times New Roman"/>
          <w:color w:val="000000"/>
          <w:lang w:val="en-GB"/>
        </w:rPr>
        <w:t xml:space="preserve"> sequestered on climate-relevant time scales </w:t>
      </w:r>
      <w:r w:rsidRPr="00D53C34">
        <w:rPr>
          <w:rFonts w:ascii="Times New Roman" w:eastAsia="Times New Roman" w:hAnsi="Times New Roman" w:cs="Times New Roman"/>
          <w:lang w:val="en-GB"/>
        </w:rPr>
        <w:t>(&gt;</w:t>
      </w:r>
      <w:r w:rsidRPr="00D53C34">
        <w:rPr>
          <w:rFonts w:ascii="Times New Roman" w:eastAsia="Times New Roman" w:hAnsi="Times New Roman" w:cs="Times New Roman"/>
          <w:color w:val="000000"/>
          <w:lang w:val="en-GB"/>
        </w:rPr>
        <w:t>100 years)</w:t>
      </w:r>
      <w:r w:rsidR="00F3104D">
        <w:rPr>
          <w:rFonts w:ascii="Times New Roman" w:eastAsia="Times New Roman" w:hAnsi="Times New Roman" w:cs="Times New Roman"/>
          <w:color w:val="000000"/>
          <w:lang w:val="en-GB"/>
        </w:rPr>
        <w:t xml:space="preserve">. This </w:t>
      </w:r>
      <w:r w:rsidR="007F662F">
        <w:rPr>
          <w:rFonts w:ascii="Times New Roman" w:eastAsia="Times New Roman" w:hAnsi="Times New Roman" w:cs="Times New Roman"/>
          <w:color w:val="000000"/>
          <w:lang w:val="en-GB"/>
        </w:rPr>
        <w:t>reinforce</w:t>
      </w:r>
      <w:r w:rsidR="00F3104D">
        <w:rPr>
          <w:rFonts w:ascii="Times New Roman" w:eastAsia="Times New Roman" w:hAnsi="Times New Roman" w:cs="Times New Roman"/>
          <w:color w:val="000000"/>
          <w:lang w:val="en-GB"/>
        </w:rPr>
        <w:t xml:space="preserve">s </w:t>
      </w:r>
      <w:r w:rsidR="0022565B">
        <w:rPr>
          <w:rFonts w:ascii="Times New Roman" w:eastAsia="Times New Roman" w:hAnsi="Times New Roman" w:cs="Times New Roman"/>
          <w:color w:val="000000"/>
          <w:lang w:val="en-GB"/>
        </w:rPr>
        <w:t>that carbon transport</w:t>
      </w:r>
      <w:r w:rsidR="00D72BD9">
        <w:rPr>
          <w:rFonts w:ascii="Times New Roman" w:eastAsia="Times New Roman" w:hAnsi="Times New Roman" w:cs="Times New Roman"/>
          <w:color w:val="000000"/>
          <w:lang w:val="en-GB"/>
        </w:rPr>
        <w:t xml:space="preserve"> </w:t>
      </w:r>
      <w:r w:rsidR="0022565B">
        <w:rPr>
          <w:rFonts w:ascii="Times New Roman" w:eastAsia="Times New Roman" w:hAnsi="Times New Roman" w:cs="Times New Roman"/>
          <w:color w:val="000000"/>
          <w:lang w:val="en-GB"/>
        </w:rPr>
        <w:t>should not be conflated with carbon sequestration</w:t>
      </w:r>
      <w:r w:rsidRPr="00D53C34">
        <w:rPr>
          <w:rFonts w:ascii="Times New Roman" w:eastAsia="Times New Roman" w:hAnsi="Times New Roman" w:cs="Times New Roman"/>
          <w:color w:val="000000"/>
          <w:lang w:val="en-GB"/>
        </w:rPr>
        <w:t>. Th</w:t>
      </w:r>
      <w:r w:rsidRPr="00D53C34">
        <w:rPr>
          <w:rFonts w:ascii="Times New Roman" w:eastAsia="Times New Roman" w:hAnsi="Times New Roman" w:cs="Times New Roman"/>
          <w:lang w:val="en-GB"/>
        </w:rPr>
        <w:t xml:space="preserve">ese findings have implications for prioritizing future </w:t>
      </w:r>
      <w:r w:rsidRPr="00D53C34">
        <w:rPr>
          <w:rFonts w:ascii="Times New Roman" w:eastAsia="Times New Roman" w:hAnsi="Times New Roman" w:cs="Times New Roman"/>
          <w:lang w:val="en-GB"/>
        </w:rPr>
        <w:lastRenderedPageBreak/>
        <w:t>empirical measurements, evaluating trade-offs in fisheries management, and understanding the role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biological </w:t>
      </w:r>
      <w:r w:rsidR="00852EA4">
        <w:rPr>
          <w:rFonts w:ascii="Times New Roman" w:eastAsia="Times New Roman" w:hAnsi="Times New Roman" w:cs="Times New Roman"/>
          <w:lang w:val="en-GB"/>
        </w:rPr>
        <w:t xml:space="preserve">carbon </w:t>
      </w:r>
      <w:r w:rsidRPr="00D53C34">
        <w:rPr>
          <w:rFonts w:ascii="Times New Roman" w:eastAsia="Times New Roman" w:hAnsi="Times New Roman" w:cs="Times New Roman"/>
          <w:lang w:val="en-GB"/>
        </w:rPr>
        <w:t>pump</w:t>
      </w:r>
      <w:r w:rsidRPr="00D53C34">
        <w:rPr>
          <w:rFonts w:ascii="Times New Roman" w:eastAsia="Times New Roman" w:hAnsi="Times New Roman" w:cs="Times New Roman"/>
          <w:color w:val="000000"/>
          <w:lang w:val="en-GB"/>
        </w:rPr>
        <w:t xml:space="preserve">. </w:t>
      </w:r>
    </w:p>
    <w:p w14:paraId="0000000C" w14:textId="77777777"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b/>
          <w:color w:val="000000"/>
          <w:lang w:val="en-GB"/>
        </w:rPr>
        <w:t>Keywords</w:t>
      </w:r>
      <w:r w:rsidRPr="00D53C34">
        <w:rPr>
          <w:rFonts w:ascii="Times New Roman" w:eastAsia="Times New Roman" w:hAnsi="Times New Roman" w:cs="Times New Roman"/>
          <w:b/>
          <w:color w:val="000000"/>
          <w:lang w:val="en-GB"/>
        </w:rPr>
        <w:br/>
      </w:r>
      <w:r w:rsidRPr="00D53C34">
        <w:rPr>
          <w:rFonts w:ascii="Times New Roman" w:eastAsia="Times New Roman" w:hAnsi="Times New Roman" w:cs="Times New Roman"/>
          <w:color w:val="000000"/>
          <w:lang w:val="en-GB"/>
        </w:rPr>
        <w:t>Active carbon transport, diel vertical migration, biological carbon pump, carbon export, mesopelagic fish</w:t>
      </w:r>
    </w:p>
    <w:p w14:paraId="0000000D"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Introduction</w:t>
      </w:r>
    </w:p>
    <w:p w14:paraId="0000000E" w14:textId="060F283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Mesopelagic fishes dominate the global biomass of fishes, with recent estimates placing mesopelagic fish biomass at 2-16 Gt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w:t>
      </w:r>
      <w:r w:rsidR="00AA2EC2">
        <w:rPr>
          <w:rFonts w:ascii="Times New Roman" w:eastAsia="Times New Roman" w:hAnsi="Times New Roman" w:cs="Times New Roman"/>
          <w:lang w:val="en-GB"/>
        </w:rPr>
        <w:t xml:space="preserve">. If this biomass range is correct, </w:t>
      </w:r>
      <w:r w:rsidR="00F3104D">
        <w:rPr>
          <w:rFonts w:ascii="Times New Roman" w:eastAsia="Times New Roman" w:hAnsi="Times New Roman" w:cs="Times New Roman"/>
          <w:lang w:val="en-GB"/>
        </w:rPr>
        <w:t xml:space="preserve">and </w:t>
      </w:r>
      <w:r w:rsidR="00B12BCE">
        <w:rPr>
          <w:rFonts w:ascii="Times New Roman" w:eastAsia="Times New Roman" w:hAnsi="Times New Roman" w:cs="Times New Roman"/>
          <w:lang w:val="en-GB"/>
        </w:rPr>
        <w:t xml:space="preserve">if </w:t>
      </w:r>
      <w:r w:rsidR="00F3104D">
        <w:rPr>
          <w:rFonts w:ascii="Times New Roman" w:eastAsia="Times New Roman" w:hAnsi="Times New Roman" w:cs="Times New Roman"/>
          <w:lang w:val="en-GB"/>
        </w:rPr>
        <w:t xml:space="preserve">the biomass of other fishes is approximately 1 Gt (Jennings </w:t>
      </w:r>
      <w:r w:rsidR="00F3104D" w:rsidRPr="00252964">
        <w:rPr>
          <w:rFonts w:ascii="Times New Roman" w:eastAsia="Times New Roman" w:hAnsi="Times New Roman" w:cs="Times New Roman"/>
          <w:i/>
          <w:iCs/>
          <w:lang w:val="en-GB"/>
        </w:rPr>
        <w:t>et al.</w:t>
      </w:r>
      <w:r w:rsidR="00F3104D" w:rsidRPr="00AA2EC2">
        <w:rPr>
          <w:rFonts w:ascii="Times New Roman" w:eastAsia="Times New Roman" w:hAnsi="Times New Roman" w:cs="Times New Roman"/>
          <w:lang w:val="en-GB"/>
        </w:rPr>
        <w:t>,</w:t>
      </w:r>
      <w:r w:rsidR="00F3104D">
        <w:rPr>
          <w:rFonts w:ascii="Times New Roman" w:eastAsia="Times New Roman" w:hAnsi="Times New Roman" w:cs="Times New Roman"/>
          <w:lang w:val="en-GB"/>
        </w:rPr>
        <w:t xml:space="preserve"> 2008, Wilson </w:t>
      </w:r>
      <w:r w:rsidR="00F3104D" w:rsidRPr="00252964">
        <w:rPr>
          <w:rFonts w:ascii="Times New Roman" w:eastAsia="Times New Roman" w:hAnsi="Times New Roman" w:cs="Times New Roman"/>
          <w:i/>
          <w:iCs/>
          <w:lang w:val="en-GB"/>
        </w:rPr>
        <w:t>et al.</w:t>
      </w:r>
      <w:r w:rsidR="00F3104D">
        <w:rPr>
          <w:rFonts w:ascii="Times New Roman" w:eastAsia="Times New Roman" w:hAnsi="Times New Roman" w:cs="Times New Roman"/>
          <w:lang w:val="en-GB"/>
        </w:rPr>
        <w:t xml:space="preserve">, 2009, Bianchi et al., 2021), then </w:t>
      </w:r>
      <w:r w:rsidR="00AA2EC2">
        <w:rPr>
          <w:rFonts w:ascii="Times New Roman" w:eastAsia="Times New Roman" w:hAnsi="Times New Roman" w:cs="Times New Roman"/>
          <w:lang w:val="en-GB"/>
        </w:rPr>
        <w:t>mesopelagic fishes comprise roughly 67</w:t>
      </w:r>
      <w:r w:rsidR="00B12BCE">
        <w:rPr>
          <w:rFonts w:ascii="Times New Roman" w:eastAsia="Times New Roman" w:hAnsi="Times New Roman" w:cs="Times New Roman"/>
          <w:lang w:val="en-GB"/>
        </w:rPr>
        <w:t xml:space="preserve">% to </w:t>
      </w:r>
      <w:r w:rsidR="00AA2EC2">
        <w:rPr>
          <w:rFonts w:ascii="Times New Roman" w:eastAsia="Times New Roman" w:hAnsi="Times New Roman" w:cs="Times New Roman"/>
          <w:lang w:val="en-GB"/>
        </w:rPr>
        <w:t>94% of global fish biomass</w:t>
      </w:r>
      <w:r w:rsidRPr="00D53C34">
        <w:rPr>
          <w:rFonts w:ascii="Times New Roman" w:eastAsia="Times New Roman" w:hAnsi="Times New Roman" w:cs="Times New Roman"/>
          <w:lang w:val="en-GB"/>
        </w:rPr>
        <w:t xml:space="preserve">. This updated </w:t>
      </w:r>
      <w:r w:rsidR="00F3104D">
        <w:rPr>
          <w:rFonts w:ascii="Times New Roman" w:eastAsia="Times New Roman" w:hAnsi="Times New Roman" w:cs="Times New Roman"/>
          <w:lang w:val="en-GB"/>
        </w:rPr>
        <w:t xml:space="preserve">mesopelagic fish </w:t>
      </w:r>
      <w:r w:rsidRPr="00D53C34">
        <w:rPr>
          <w:rFonts w:ascii="Times New Roman" w:eastAsia="Times New Roman" w:hAnsi="Times New Roman" w:cs="Times New Roman"/>
          <w:lang w:val="en-GB"/>
        </w:rPr>
        <w:t>estimate, which was 2-10 times higher than previous</w:t>
      </w:r>
      <w:r w:rsidR="00F3104D">
        <w:rPr>
          <w:rFonts w:ascii="Times New Roman" w:eastAsia="Times New Roman" w:hAnsi="Times New Roman" w:cs="Times New Roman"/>
          <w:lang w:val="en-GB"/>
        </w:rPr>
        <w:t>ly thought</w:t>
      </w:r>
      <w:r w:rsidR="00FD6E6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(Gjøsaeter and Kawaguchi, 1980), led to increasing interest in mesopelagic fishes as potentially important components of the ocean carbon cycle (St. John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Hidalgo and Browman 2019,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724BA">
        <w:rPr>
          <w:rFonts w:ascii="Times New Roman" w:eastAsia="Times New Roman" w:hAnsi="Times New Roman" w:cs="Times New Roman"/>
          <w:lang w:val="en-GB"/>
        </w:rPr>
        <w:t>M</w:t>
      </w:r>
      <w:r w:rsidRPr="00D53C34">
        <w:rPr>
          <w:rFonts w:ascii="Times New Roman" w:eastAsia="Times New Roman" w:hAnsi="Times New Roman" w:cs="Times New Roman"/>
          <w:lang w:val="en-GB"/>
        </w:rPr>
        <w:t>esopelagic fishes may play a</w:t>
      </w:r>
      <w:r w:rsidR="00D60B84">
        <w:rPr>
          <w:rFonts w:ascii="Times New Roman" w:eastAsia="Times New Roman" w:hAnsi="Times New Roman" w:cs="Times New Roman"/>
          <w:lang w:val="en-GB"/>
        </w:rPr>
        <w:t xml:space="preserve"> key</w:t>
      </w:r>
      <w:r w:rsidRPr="00D53C34">
        <w:rPr>
          <w:rFonts w:ascii="Times New Roman" w:eastAsia="Times New Roman" w:hAnsi="Times New Roman" w:cs="Times New Roman"/>
          <w:lang w:val="en-GB"/>
        </w:rPr>
        <w:t xml:space="preserve"> role in carbon export due to their extensive diel vertical migrations. A large proportion of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consume organic carbon near the sea surface at night and then migrate down to the mesopelagic zone during the day, where they </w:t>
      </w:r>
      <w:r w:rsidR="007A41D3">
        <w:rPr>
          <w:rFonts w:ascii="Times New Roman" w:eastAsia="Times New Roman" w:hAnsi="Times New Roman" w:cs="Times New Roman"/>
          <w:lang w:val="en-GB"/>
        </w:rPr>
        <w:t>transport</w:t>
      </w:r>
      <w:r w:rsidR="007A41D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this carbon through their egestion of fecal matter</w:t>
      </w:r>
      <w:r w:rsidR="000C6CEC">
        <w:rPr>
          <w:rFonts w:ascii="Times New Roman" w:eastAsia="Times New Roman" w:hAnsi="Times New Roman" w:cs="Times New Roman"/>
          <w:lang w:val="en-GB"/>
        </w:rPr>
        <w:t xml:space="preserve"> and carbonates</w:t>
      </w:r>
      <w:r w:rsidRPr="00D53C34">
        <w:rPr>
          <w:rFonts w:ascii="Times New Roman" w:eastAsia="Times New Roman" w:hAnsi="Times New Roman" w:cs="Times New Roman"/>
          <w:lang w:val="en-GB"/>
        </w:rPr>
        <w:t xml:space="preserve">, respiration of carbon dioxide, and mortality </w:t>
      </w:r>
      <w:r w:rsidR="00814CEA">
        <w:rPr>
          <w:rFonts w:ascii="Times New Roman" w:eastAsia="Times New Roman" w:hAnsi="Times New Roman" w:cs="Times New Roman"/>
          <w:lang w:val="en-GB"/>
        </w:rPr>
        <w:t xml:space="preserve">such as via predation </w:t>
      </w:r>
      <w:r w:rsidR="007F186F">
        <w:rPr>
          <w:rFonts w:ascii="Times New Roman" w:eastAsia="Times New Roman" w:hAnsi="Times New Roman" w:cs="Times New Roman"/>
          <w:lang w:val="en-GB"/>
        </w:rPr>
        <w:t xml:space="preserve">or dead fall </w:t>
      </w:r>
      <w:r w:rsidRPr="00D53C34">
        <w:rPr>
          <w:rFonts w:ascii="Times New Roman" w:eastAsia="Times New Roman" w:hAnsi="Times New Roman" w:cs="Times New Roman"/>
          <w:lang w:val="en-GB"/>
        </w:rPr>
        <w:t xml:space="preserve">(Klevjer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0F" w14:textId="77777777" w:rsidR="0060432E" w:rsidRPr="00D53C34" w:rsidRDefault="0060432E">
      <w:pPr>
        <w:spacing w:line="480" w:lineRule="auto"/>
        <w:rPr>
          <w:rFonts w:ascii="Times New Roman" w:eastAsia="Times New Roman" w:hAnsi="Times New Roman" w:cs="Times New Roman"/>
          <w:lang w:val="en-GB"/>
        </w:rPr>
      </w:pPr>
    </w:p>
    <w:p w14:paraId="00000010" w14:textId="7D6553A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recent elevated estimates of mesopelagic fish biomass also led to questions about whether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could sustain large commercial fisheries, which could have competing policy </w:t>
      </w:r>
      <w:r w:rsidRPr="00D53C34">
        <w:rPr>
          <w:rFonts w:ascii="Times New Roman" w:eastAsia="Times New Roman" w:hAnsi="Times New Roman" w:cs="Times New Roman"/>
          <w:lang w:val="en-GB"/>
        </w:rPr>
        <w:lastRenderedPageBreak/>
        <w:t>implications if fishing were to impact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transport (Hidalgo and Browman, 2019). </w:t>
      </w:r>
      <w:r w:rsidR="0090752B">
        <w:rPr>
          <w:rFonts w:ascii="Times New Roman" w:eastAsia="Times New Roman" w:hAnsi="Times New Roman" w:cs="Times New Roman"/>
          <w:lang w:val="en-GB"/>
        </w:rPr>
        <w:t>I</w:t>
      </w:r>
      <w:r w:rsidR="0090752B" w:rsidRPr="00D53C34">
        <w:rPr>
          <w:rFonts w:ascii="Times New Roman" w:eastAsia="Times New Roman" w:hAnsi="Times New Roman" w:cs="Times New Roman"/>
          <w:lang w:val="en-GB"/>
        </w:rPr>
        <w:t>mproved understanding of the role that mesopelagic fishes play is needed</w:t>
      </w:r>
      <w:r w:rsidRPr="00D53C34">
        <w:rPr>
          <w:rFonts w:ascii="Times New Roman" w:eastAsia="Times New Roman" w:hAnsi="Times New Roman" w:cs="Times New Roman"/>
          <w:lang w:val="en-GB"/>
        </w:rPr>
        <w:t xml:space="preserve"> </w:t>
      </w:r>
      <w:r w:rsidR="00A627F6">
        <w:rPr>
          <w:rFonts w:ascii="Times New Roman" w:eastAsia="Times New Roman" w:hAnsi="Times New Roman" w:cs="Times New Roman"/>
          <w:lang w:val="en-GB"/>
        </w:rPr>
        <w:t xml:space="preserve">to evaluate </w:t>
      </w:r>
      <w:r w:rsidRPr="00D53C34">
        <w:rPr>
          <w:rFonts w:ascii="Times New Roman" w:eastAsia="Times New Roman" w:hAnsi="Times New Roman" w:cs="Times New Roman"/>
          <w:lang w:val="en-GB"/>
        </w:rPr>
        <w:t xml:space="preserve">the consequences of harvesting on carbon transport and sequestration. For instance, the magnitude of </w:t>
      </w:r>
      <w:r w:rsidR="00C90E81">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carbon transport is highly uncertain, and its contribution to climate-relevant carbon sequestration (i.e., storage from the atmosphere for at least 100 years, a typical planning time horizon for climate policy) is not yet known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1" w14:textId="77777777" w:rsidR="0060432E" w:rsidRPr="00D53C34" w:rsidRDefault="0060432E" w:rsidP="00054BDF">
      <w:pPr>
        <w:spacing w:line="480" w:lineRule="auto"/>
        <w:rPr>
          <w:rFonts w:ascii="Times New Roman" w:eastAsia="Times New Roman" w:hAnsi="Times New Roman" w:cs="Times New Roman"/>
          <w:lang w:val="en-GB"/>
        </w:rPr>
      </w:pPr>
    </w:p>
    <w:p w14:paraId="00000012" w14:textId="2071B9C6" w:rsidR="0060432E" w:rsidRPr="00826223" w:rsidRDefault="009152F0" w:rsidP="00826223">
      <w:pPr>
        <w:widowControl w:val="0"/>
        <w:autoSpaceDE w:val="0"/>
        <w:autoSpaceDN w:val="0"/>
        <w:adjustRightInd w:val="0"/>
        <w:spacing w:line="480" w:lineRule="auto"/>
        <w:rPr>
          <w:rFonts w:ascii="Times New Roman" w:hAnsi="Times New Roman" w:cs="Times New Roman"/>
        </w:rPr>
      </w:pPr>
      <w:r w:rsidRPr="00D53C34">
        <w:rPr>
          <w:rFonts w:ascii="Times New Roman" w:eastAsia="Times New Roman" w:hAnsi="Times New Roman" w:cs="Times New Roman"/>
          <w:lang w:val="en-GB"/>
        </w:rPr>
        <w:t xml:space="preserve">Currently, the relative contribution of mesopelagic fishes to the consumption, vertical transport, and sequestration of carbon by the biological carbon pump is highly variable among ocean regions, and estimates are imprecise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We focus on mesopelagic fishes in part because they represent </w:t>
      </w:r>
      <w:r w:rsidR="00B12BCE">
        <w:rPr>
          <w:rFonts w:ascii="Times New Roman" w:eastAsia="Times New Roman" w:hAnsi="Times New Roman" w:cs="Times New Roman"/>
          <w:lang w:val="en-GB"/>
        </w:rPr>
        <w:t>the majority of global fish biomass</w:t>
      </w:r>
      <w:r w:rsidRPr="00D53C34">
        <w:rPr>
          <w:rFonts w:ascii="Times New Roman" w:eastAsia="Times New Roman" w:hAnsi="Times New Roman" w:cs="Times New Roman"/>
          <w:lang w:val="en-GB"/>
        </w:rPr>
        <w:t xml:space="preserve">. Furthermore, </w:t>
      </w:r>
      <w:r w:rsidR="00E53359">
        <w:rPr>
          <w:rFonts w:ascii="Times New Roman" w:eastAsia="Times New Roman" w:hAnsi="Times New Roman" w:cs="Times New Roman"/>
          <w:lang w:val="en-GB"/>
        </w:rPr>
        <w:t>many</w:t>
      </w:r>
      <w:r w:rsidRPr="00D53C34">
        <w:rPr>
          <w:rFonts w:ascii="Times New Roman" w:eastAsia="Times New Roman" w:hAnsi="Times New Roman" w:cs="Times New Roman"/>
          <w:lang w:val="en-GB"/>
        </w:rPr>
        <w:t xml:space="preserve"> perform daily vertical migrations that can span from near the sea surface to 300-800 m deep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Thus, </w:t>
      </w:r>
      <w:r w:rsidR="00987275">
        <w:rPr>
          <w:rFonts w:ascii="Times New Roman" w:eastAsia="Times New Roman" w:hAnsi="Times New Roman" w:cs="Times New Roman"/>
          <w:lang w:val="en-GB"/>
        </w:rPr>
        <w:t>mesopelagic fishes have</w:t>
      </w:r>
      <w:r w:rsidR="00F330C9">
        <w:rPr>
          <w:rFonts w:ascii="Times New Roman" w:eastAsia="Times New Roman" w:hAnsi="Times New Roman" w:cs="Times New Roman"/>
          <w:lang w:val="en-GB"/>
        </w:rPr>
        <w:t xml:space="preserve"> been found to contribute more than large pelagic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or epipelagic forage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to carbon transport out of the euphotic zone (</w:t>
      </w:r>
      <w:proofErr w:type="spellStart"/>
      <w:r w:rsidR="00F330C9">
        <w:rPr>
          <w:rFonts w:ascii="Times New Roman" w:eastAsia="Times New Roman" w:hAnsi="Times New Roman" w:cs="Times New Roman"/>
          <w:lang w:val="en-GB"/>
        </w:rPr>
        <w:t>Pinti</w:t>
      </w:r>
      <w:proofErr w:type="spellEnd"/>
      <w:r w:rsidR="00F330C9">
        <w:rPr>
          <w:rFonts w:ascii="Times New Roman" w:eastAsia="Times New Roman" w:hAnsi="Times New Roman" w:cs="Times New Roman"/>
          <w:lang w:val="en-GB"/>
        </w:rPr>
        <w:t xml:space="preserve"> </w:t>
      </w:r>
      <w:r w:rsidR="00F330C9" w:rsidRPr="00987275">
        <w:rPr>
          <w:rFonts w:ascii="Times New Roman" w:eastAsia="Times New Roman" w:hAnsi="Times New Roman" w:cs="Times New Roman"/>
          <w:i/>
          <w:iCs/>
          <w:lang w:val="en-GB"/>
        </w:rPr>
        <w:t>et al.,</w:t>
      </w:r>
      <w:r w:rsidR="00F330C9">
        <w:rPr>
          <w:rFonts w:ascii="Times New Roman" w:eastAsia="Times New Roman" w:hAnsi="Times New Roman" w:cs="Times New Roman"/>
          <w:lang w:val="en-GB"/>
        </w:rPr>
        <w:t xml:space="preserve"> 2023)</w:t>
      </w:r>
      <w:r w:rsidR="001329B7">
        <w:rPr>
          <w:rFonts w:ascii="Times New Roman" w:eastAsia="Times New Roman" w:hAnsi="Times New Roman" w:cs="Times New Roman"/>
          <w:lang w:val="en-GB"/>
        </w:rPr>
        <w:t>, though carbon transport associated with fish</w:t>
      </w:r>
      <w:r w:rsidR="00840445">
        <w:rPr>
          <w:rFonts w:ascii="Times New Roman" w:eastAsia="Times New Roman" w:hAnsi="Times New Roman" w:cs="Times New Roman"/>
          <w:lang w:val="en-GB"/>
        </w:rPr>
        <w:t>es</w:t>
      </w:r>
      <w:r w:rsidR="001329B7">
        <w:rPr>
          <w:rFonts w:ascii="Times New Roman" w:eastAsia="Times New Roman" w:hAnsi="Times New Roman" w:cs="Times New Roman"/>
          <w:lang w:val="en-GB"/>
        </w:rPr>
        <w:t xml:space="preserve"> in general is poorly </w:t>
      </w:r>
      <w:r w:rsidR="00502D64">
        <w:rPr>
          <w:rFonts w:ascii="Times New Roman" w:eastAsia="Times New Roman" w:hAnsi="Times New Roman" w:cs="Times New Roman"/>
          <w:lang w:val="en-GB"/>
        </w:rPr>
        <w:t>constrained</w:t>
      </w:r>
      <w:r w:rsidR="001329B7">
        <w:rPr>
          <w:rFonts w:ascii="Times New Roman" w:eastAsia="Times New Roman" w:hAnsi="Times New Roman" w:cs="Times New Roman"/>
          <w:lang w:val="en-GB"/>
        </w:rPr>
        <w:t xml:space="preserve"> (Saba </w:t>
      </w:r>
      <w:r w:rsidR="001329B7" w:rsidRPr="00826223">
        <w:rPr>
          <w:rFonts w:ascii="Times New Roman" w:eastAsia="Times New Roman" w:hAnsi="Times New Roman" w:cs="Times New Roman"/>
          <w:i/>
          <w:iCs/>
          <w:lang w:val="en-GB"/>
        </w:rPr>
        <w:t>et al.</w:t>
      </w:r>
      <w:r w:rsidR="001329B7">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Among different regions, estimates of fish-mediated carbon transport vary from less than 1% to over 30% of biological carbon transport, where biological carbon transport includes both gravitational carbon flux of passively sinking particles and active transport by vertical migrators (Ariza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lang w:val="en-GB"/>
        </w:rPr>
        <w:t>et al.</w:t>
      </w:r>
      <w:r w:rsidRPr="00D53C34">
        <w:rPr>
          <w:rFonts w:ascii="Times New Roman" w:eastAsia="Times New Roman" w:hAnsi="Times New Roman" w:cs="Times New Roman"/>
          <w:lang w:val="en-GB"/>
        </w:rPr>
        <w:t xml:space="preserve">, 2013; Hernández-León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Within a region, estimated transport rates can vary by a factor of five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Globally, </w:t>
      </w:r>
      <w:r w:rsidR="000C6CEC">
        <w:rPr>
          <w:rFonts w:ascii="Times New Roman" w:eastAsia="Times New Roman" w:hAnsi="Times New Roman" w:cs="Times New Roman"/>
          <w:lang w:val="en-GB"/>
        </w:rPr>
        <w:t xml:space="preserve">estimates of </w:t>
      </w:r>
      <w:r w:rsidRPr="00D53C34">
        <w:rPr>
          <w:rFonts w:ascii="Times New Roman" w:eastAsia="Times New Roman" w:hAnsi="Times New Roman" w:cs="Times New Roman"/>
          <w:lang w:val="en-GB"/>
        </w:rPr>
        <w:t>mean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w:t>
      </w:r>
      <w:r w:rsidR="000C6CEC">
        <w:rPr>
          <w:rFonts w:ascii="Times New Roman" w:eastAsia="Times New Roman" w:hAnsi="Times New Roman" w:cs="Times New Roman"/>
          <w:lang w:val="en-GB"/>
        </w:rPr>
        <w:t>transport</w:t>
      </w:r>
      <w:r w:rsidRPr="00D53C34">
        <w:rPr>
          <w:rFonts w:ascii="Times New Roman" w:eastAsia="Times New Roman" w:hAnsi="Times New Roman" w:cs="Times New Roman"/>
          <w:lang w:val="en-GB"/>
        </w:rPr>
        <w:t xml:space="preserve"> out of the euphotic zone (defined as ~0-100 m) </w:t>
      </w:r>
      <w:r w:rsidR="00335021">
        <w:rPr>
          <w:rFonts w:ascii="Times New Roman" w:eastAsia="Times New Roman" w:hAnsi="Times New Roman" w:cs="Times New Roman"/>
          <w:lang w:val="en-GB"/>
        </w:rPr>
        <w:t>have been found to vary from</w:t>
      </w:r>
      <w:r w:rsidRPr="00D53C34">
        <w:rPr>
          <w:rFonts w:ascii="Times New Roman" w:eastAsia="Times New Roman" w:hAnsi="Times New Roman" w:cs="Times New Roman"/>
          <w:lang w:val="en-GB"/>
        </w:rPr>
        <w:t xml:space="preserve"> 0.</w:t>
      </w:r>
      <w:r w:rsidR="006F402A">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to </w:t>
      </w:r>
      <w:r w:rsidR="006F402A">
        <w:rPr>
          <w:rFonts w:ascii="Times New Roman" w:eastAsia="Times New Roman" w:hAnsi="Times New Roman" w:cs="Times New Roman"/>
          <w:lang w:val="en-GB"/>
        </w:rPr>
        <w:t>2.7</w:t>
      </w:r>
      <w:r w:rsidRPr="00D53C34">
        <w:rPr>
          <w:rFonts w:ascii="Times New Roman" w:eastAsia="Times New Roman" w:hAnsi="Times New Roman" w:cs="Times New Roman"/>
          <w:lang w:val="en-GB"/>
        </w:rPr>
        <w:t xml:space="preserve"> Gt C yr</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which is comparable to estimates of</w:t>
      </w:r>
      <w:r w:rsidR="006F402A">
        <w:rPr>
          <w:rFonts w:ascii="Times New Roman" w:eastAsia="Times New Roman" w:hAnsi="Times New Roman" w:cs="Times New Roman"/>
          <w:lang w:val="en-GB"/>
        </w:rPr>
        <w:t xml:space="preserve"> 0.2 to 2.0 </w:t>
      </w:r>
      <w:r w:rsidR="006F402A">
        <w:rPr>
          <w:rFonts w:ascii="Times New Roman" w:eastAsia="Times New Roman" w:hAnsi="Times New Roman" w:cs="Times New Roman"/>
          <w:lang w:val="en-GB"/>
        </w:rPr>
        <w:lastRenderedPageBreak/>
        <w:t>Gt C yr</w:t>
      </w:r>
      <w:r w:rsidR="006F402A" w:rsidRPr="00D53C34">
        <w:rPr>
          <w:rFonts w:ascii="Times New Roman" w:eastAsia="Times New Roman" w:hAnsi="Times New Roman" w:cs="Times New Roman"/>
          <w:vertAlign w:val="superscript"/>
          <w:lang w:val="en-GB"/>
        </w:rPr>
        <w:t>-1</w:t>
      </w:r>
      <w:r w:rsidR="006F402A">
        <w:rPr>
          <w:rFonts w:ascii="Times New Roman" w:eastAsia="Times New Roman" w:hAnsi="Times New Roman" w:cs="Times New Roman"/>
          <w:vertAlign w:val="superscript"/>
          <w:lang w:val="en-GB"/>
        </w:rPr>
        <w:t xml:space="preserve"> </w:t>
      </w:r>
      <w:r w:rsidR="00335021">
        <w:rPr>
          <w:rFonts w:ascii="Times New Roman" w:eastAsia="Times New Roman" w:hAnsi="Times New Roman" w:cs="Times New Roman"/>
          <w:lang w:val="en-GB"/>
        </w:rPr>
        <w:t>from a more recent, mechanistic model</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 xml:space="preserve">of global fish carbon transport </w:t>
      </w:r>
      <w:r w:rsidR="006F402A">
        <w:rPr>
          <w:rFonts w:ascii="Times New Roman" w:eastAsia="Times New Roman" w:hAnsi="Times New Roman" w:cs="Times New Roman"/>
          <w:lang w:val="en-GB"/>
        </w:rPr>
        <w:t>(</w:t>
      </w:r>
      <w:proofErr w:type="spellStart"/>
      <w:r w:rsidR="006F402A">
        <w:rPr>
          <w:rFonts w:ascii="Times New Roman" w:eastAsia="Times New Roman" w:hAnsi="Times New Roman" w:cs="Times New Roman"/>
          <w:lang w:val="en-GB"/>
        </w:rPr>
        <w:t>Pinti</w:t>
      </w:r>
      <w:proofErr w:type="spellEnd"/>
      <w:r w:rsidR="006F402A">
        <w:rPr>
          <w:rFonts w:ascii="Times New Roman" w:eastAsia="Times New Roman" w:hAnsi="Times New Roman" w:cs="Times New Roman"/>
          <w:lang w:val="en-GB"/>
        </w:rPr>
        <w:t xml:space="preserve"> </w:t>
      </w:r>
      <w:r w:rsidR="006F402A" w:rsidRPr="006F402A">
        <w:rPr>
          <w:rFonts w:ascii="Times New Roman" w:eastAsia="Times New Roman" w:hAnsi="Times New Roman" w:cs="Times New Roman"/>
          <w:i/>
          <w:iCs/>
          <w:lang w:val="en-GB"/>
        </w:rPr>
        <w:t>et al.,</w:t>
      </w:r>
      <w:r w:rsidR="006F402A">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 xml:space="preserve">. This variation stems not only from true </w:t>
      </w:r>
      <w:r w:rsidR="00104B98">
        <w:rPr>
          <w:rFonts w:ascii="Times New Roman" w:eastAsia="Times New Roman" w:hAnsi="Times New Roman" w:cs="Times New Roman"/>
          <w:lang w:val="en-GB"/>
        </w:rPr>
        <w:t xml:space="preserve">temporal or regional </w:t>
      </w:r>
      <w:r w:rsidRPr="00D53C34">
        <w:rPr>
          <w:rFonts w:ascii="Times New Roman" w:eastAsia="Times New Roman" w:hAnsi="Times New Roman" w:cs="Times New Roman"/>
          <w:lang w:val="en-GB"/>
        </w:rPr>
        <w:t xml:space="preserve">variation in nature but also from imprecise estimates of </w:t>
      </w:r>
      <w:r w:rsidR="001E1822">
        <w:rPr>
          <w:rFonts w:ascii="Times New Roman" w:eastAsia="Times New Roman" w:hAnsi="Times New Roman" w:cs="Times New Roman"/>
          <w:lang w:val="en-GB"/>
        </w:rPr>
        <w:t xml:space="preserve">mesopelagic </w:t>
      </w:r>
      <w:r w:rsidRPr="00D53C34">
        <w:rPr>
          <w:rFonts w:ascii="Times New Roman" w:eastAsia="Times New Roman" w:hAnsi="Times New Roman" w:cs="Times New Roman"/>
          <w:lang w:val="en-GB"/>
        </w:rPr>
        <w:t xml:space="preserve">fish biomass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and limited knowledge of bioenergetic and movement parameters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Further, differences in sampling method and study design contribute to this variation, including how fish carbon </w:t>
      </w:r>
      <w:ins w:id="2" w:author="Helena I Mcmonagle" w:date="2024-09-29T21:00:00Z" w16du:dateUtc="2024-09-30T04:00:00Z">
        <w:r w:rsidR="00BC4B4D">
          <w:rPr>
            <w:rFonts w:ascii="Times New Roman" w:eastAsia="Times New Roman" w:hAnsi="Times New Roman" w:cs="Times New Roman"/>
            <w:lang w:val="en-GB"/>
          </w:rPr>
          <w:t xml:space="preserve">is quantified and compared to </w:t>
        </w:r>
      </w:ins>
      <w:del w:id="3" w:author="Helena I Mcmonagle" w:date="2024-09-29T21:00:00Z" w16du:dateUtc="2024-09-30T04:00:00Z">
        <w:r w:rsidRPr="00D53C34" w:rsidDel="00BC4B4D">
          <w:rPr>
            <w:rFonts w:ascii="Times New Roman" w:eastAsia="Times New Roman" w:hAnsi="Times New Roman" w:cs="Times New Roman"/>
            <w:lang w:val="en-GB"/>
          </w:rPr>
          <w:delText xml:space="preserve">transport compares with </w:delText>
        </w:r>
      </w:del>
      <w:r w:rsidRPr="00D53C34">
        <w:rPr>
          <w:rFonts w:ascii="Times New Roman" w:eastAsia="Times New Roman" w:hAnsi="Times New Roman" w:cs="Times New Roman"/>
          <w:lang w:val="en-GB"/>
        </w:rPr>
        <w:t>other carbon transport mechanisms</w:t>
      </w:r>
      <w:ins w:id="4" w:author="Helena I Mcmonagle" w:date="2024-09-29T21:00:00Z" w16du:dateUtc="2024-09-30T04:00:00Z">
        <w:r w:rsidR="00BC4B4D">
          <w:rPr>
            <w:rFonts w:ascii="Times New Roman" w:eastAsia="Times New Roman" w:hAnsi="Times New Roman" w:cs="Times New Roman"/>
            <w:lang w:val="en-GB"/>
          </w:rPr>
          <w:t xml:space="preserve"> besides fish transport. </w:t>
        </w:r>
      </w:ins>
      <w:ins w:id="5" w:author="Helena I Mcmonagle" w:date="2024-09-29T21:01:00Z" w16du:dateUtc="2024-09-30T04:01:00Z">
        <w:r w:rsidR="00BC4B4D">
          <w:rPr>
            <w:rFonts w:ascii="Times New Roman" w:eastAsia="Times New Roman" w:hAnsi="Times New Roman" w:cs="Times New Roman"/>
            <w:lang w:val="en-GB"/>
          </w:rPr>
          <w:t xml:space="preserve">Studies can also differ in </w:t>
        </w:r>
      </w:ins>
      <w:del w:id="6" w:author="Helena I Mcmonagle" w:date="2024-09-29T21:01:00Z" w16du:dateUtc="2024-09-30T04:01:00Z">
        <w:r w:rsidRPr="00D53C34" w:rsidDel="00BC4B4D">
          <w:rPr>
            <w:rFonts w:ascii="Times New Roman" w:eastAsia="Times New Roman" w:hAnsi="Times New Roman" w:cs="Times New Roman"/>
            <w:lang w:val="en-GB"/>
          </w:rPr>
          <w:delText xml:space="preserve">, and </w:delText>
        </w:r>
      </w:del>
      <w:r w:rsidRPr="00D53C34">
        <w:rPr>
          <w:rFonts w:ascii="Times New Roman" w:eastAsia="Times New Roman" w:hAnsi="Times New Roman" w:cs="Times New Roman"/>
          <w:lang w:val="en-GB"/>
        </w:rPr>
        <w:t xml:space="preserve">whether </w:t>
      </w:r>
      <w:ins w:id="7" w:author="Helena I Mcmonagle" w:date="2024-09-29T21:01:00Z" w16du:dateUtc="2024-09-30T04:01:00Z">
        <w:r w:rsidR="00BC4B4D">
          <w:rPr>
            <w:rFonts w:ascii="Times New Roman" w:eastAsia="Times New Roman" w:hAnsi="Times New Roman" w:cs="Times New Roman"/>
            <w:lang w:val="en-GB"/>
          </w:rPr>
          <w:t xml:space="preserve">only </w:t>
        </w:r>
      </w:ins>
      <w:r w:rsidRPr="00D53C34">
        <w:rPr>
          <w:rFonts w:ascii="Times New Roman" w:eastAsia="Times New Roman" w:hAnsi="Times New Roman" w:cs="Times New Roman"/>
          <w:lang w:val="en-GB"/>
        </w:rPr>
        <w:t xml:space="preserve">respiratory flux </w:t>
      </w:r>
      <w:ins w:id="8" w:author="Helena I Mcmonagle" w:date="2024-09-29T21:01:00Z" w16du:dateUtc="2024-09-30T04:01:00Z">
        <w:r w:rsidR="00BC4B4D">
          <w:rPr>
            <w:rFonts w:ascii="Times New Roman" w:eastAsia="Times New Roman" w:hAnsi="Times New Roman" w:cs="Times New Roman"/>
            <w:lang w:val="en-GB"/>
          </w:rPr>
          <w:t xml:space="preserve">or also </w:t>
        </w:r>
      </w:ins>
      <w:r w:rsidRPr="00D53C34">
        <w:rPr>
          <w:rFonts w:ascii="Times New Roman" w:eastAsia="Times New Roman" w:hAnsi="Times New Roman" w:cs="Times New Roman"/>
          <w:lang w:val="en-GB"/>
        </w:rPr>
        <w:t xml:space="preserve">or egestion (fecal waste), excretion </w:t>
      </w:r>
      <w:ins w:id="9" w:author="Helena I Mcmonagle" w:date="2024-09-29T20:56:00Z" w16du:dateUtc="2024-09-30T03:56:00Z">
        <w:r w:rsidR="001579DB">
          <w:rPr>
            <w:rFonts w:ascii="Times New Roman" w:eastAsia="Times New Roman" w:hAnsi="Times New Roman" w:cs="Times New Roman"/>
            <w:lang w:val="en-GB"/>
          </w:rPr>
          <w:t xml:space="preserve">of carbonates </w:t>
        </w:r>
      </w:ins>
      <w:r w:rsidRPr="00D53C34">
        <w:rPr>
          <w:rFonts w:ascii="Times New Roman" w:eastAsia="Times New Roman" w:hAnsi="Times New Roman" w:cs="Times New Roman"/>
          <w:lang w:val="en-GB"/>
        </w:rPr>
        <w:t xml:space="preserve">(non-fecal waste) and mortality flux pathways are considered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2013;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C52BC8">
        <w:rPr>
          <w:rFonts w:ascii="Times New Roman" w:eastAsia="Times New Roman" w:hAnsi="Times New Roman" w:cs="Times New Roman"/>
          <w:lang w:val="en-GB"/>
        </w:rPr>
        <w:t xml:space="preserve">Studies estimating global </w:t>
      </w:r>
      <w:r w:rsidR="00F8454C">
        <w:rPr>
          <w:rFonts w:ascii="Times New Roman" w:eastAsia="Times New Roman" w:hAnsi="Times New Roman" w:cs="Times New Roman"/>
          <w:lang w:val="en-GB"/>
        </w:rPr>
        <w:t>fish</w:t>
      </w:r>
      <w:r w:rsidR="00916886">
        <w:rPr>
          <w:rFonts w:ascii="Times New Roman" w:eastAsia="Times New Roman" w:hAnsi="Times New Roman" w:cs="Times New Roman"/>
          <w:lang w:val="en-GB"/>
        </w:rPr>
        <w:t>-mediated</w:t>
      </w:r>
      <w:r w:rsidR="00F8454C">
        <w:rPr>
          <w:rFonts w:ascii="Times New Roman" w:eastAsia="Times New Roman" w:hAnsi="Times New Roman" w:cs="Times New Roman"/>
          <w:lang w:val="en-GB"/>
        </w:rPr>
        <w:t xml:space="preserve"> carbon </w:t>
      </w:r>
      <w:r w:rsidR="00916886">
        <w:rPr>
          <w:rFonts w:ascii="Times New Roman" w:eastAsia="Times New Roman" w:hAnsi="Times New Roman" w:cs="Times New Roman"/>
          <w:lang w:val="en-GB"/>
        </w:rPr>
        <w:t>transport (</w:t>
      </w:r>
      <w:r w:rsidR="00DA0F84">
        <w:rPr>
          <w:rFonts w:ascii="Times New Roman" w:eastAsia="Times New Roman" w:hAnsi="Times New Roman" w:cs="Times New Roman"/>
          <w:lang w:val="en-GB"/>
        </w:rPr>
        <w:t>hereafter</w:t>
      </w:r>
      <w:r w:rsidR="00916886">
        <w:rPr>
          <w:rFonts w:ascii="Times New Roman" w:eastAsia="Times New Roman" w:hAnsi="Times New Roman" w:cs="Times New Roman"/>
          <w:lang w:val="en-GB"/>
        </w:rPr>
        <w:t xml:space="preserve"> </w:t>
      </w:r>
      <w:r w:rsidR="00DA0F84">
        <w:rPr>
          <w:rFonts w:ascii="Times New Roman" w:eastAsia="Times New Roman" w:hAnsi="Times New Roman" w:cs="Times New Roman"/>
          <w:lang w:val="en-GB"/>
        </w:rPr>
        <w:t xml:space="preserve">also </w:t>
      </w:r>
      <w:r w:rsidR="00916886">
        <w:rPr>
          <w:rFonts w:ascii="Times New Roman" w:eastAsia="Times New Roman" w:hAnsi="Times New Roman" w:cs="Times New Roman"/>
          <w:lang w:val="en-GB"/>
        </w:rPr>
        <w:t>referred to as fish carbon transport or fish carbon flux)</w:t>
      </w:r>
      <w:r w:rsidR="00F8454C">
        <w:rPr>
          <w:rFonts w:ascii="Times New Roman" w:eastAsia="Times New Roman" w:hAnsi="Times New Roman" w:cs="Times New Roman"/>
          <w:lang w:val="en-GB"/>
        </w:rPr>
        <w:t xml:space="preserve"> recommend more empirical research to validate and further constrain these estimates (</w:t>
      </w:r>
      <w:proofErr w:type="spellStart"/>
      <w:r w:rsidR="00F8454C">
        <w:rPr>
          <w:rFonts w:ascii="Times New Roman" w:eastAsia="Times New Roman" w:hAnsi="Times New Roman" w:cs="Times New Roman"/>
          <w:lang w:val="en-GB"/>
        </w:rPr>
        <w:t>Pinti</w:t>
      </w:r>
      <w:proofErr w:type="spellEnd"/>
      <w:r w:rsidR="00F8454C">
        <w:rPr>
          <w:rFonts w:ascii="Times New Roman" w:eastAsia="Times New Roman" w:hAnsi="Times New Roman" w:cs="Times New Roman"/>
          <w:lang w:val="en-GB"/>
        </w:rPr>
        <w:t xml:space="preserve"> </w:t>
      </w:r>
      <w:r w:rsidR="00F8454C" w:rsidRPr="00F8454C">
        <w:rPr>
          <w:rFonts w:ascii="Times New Roman" w:eastAsia="Times New Roman" w:hAnsi="Times New Roman" w:cs="Times New Roman"/>
          <w:i/>
          <w:iCs/>
          <w:lang w:val="en-GB"/>
        </w:rPr>
        <w:t>et al.,</w:t>
      </w:r>
      <w:r w:rsidR="00F8454C">
        <w:rPr>
          <w:rFonts w:ascii="Times New Roman" w:eastAsia="Times New Roman" w:hAnsi="Times New Roman" w:cs="Times New Roman"/>
          <w:lang w:val="en-GB"/>
        </w:rPr>
        <w:t xml:space="preserve"> 2023). </w:t>
      </w:r>
      <w:r w:rsidRPr="00D53C34">
        <w:rPr>
          <w:rFonts w:ascii="Times New Roman" w:eastAsia="Times New Roman" w:hAnsi="Times New Roman" w:cs="Times New Roman"/>
          <w:lang w:val="en-GB"/>
        </w:rPr>
        <w:br/>
      </w:r>
    </w:p>
    <w:p w14:paraId="00000013" w14:textId="770EC93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ideal scenario for </w:t>
      </w:r>
      <w:r w:rsidR="00C52BC8">
        <w:rPr>
          <w:rFonts w:ascii="Times New Roman" w:eastAsia="Times New Roman" w:hAnsi="Times New Roman" w:cs="Times New Roman"/>
          <w:lang w:val="en-GB"/>
        </w:rPr>
        <w:t xml:space="preserve">empirically </w:t>
      </w:r>
      <w:r w:rsidRPr="00D53C34">
        <w:rPr>
          <w:rFonts w:ascii="Times New Roman" w:eastAsia="Times New Roman" w:hAnsi="Times New Roman" w:cs="Times New Roman"/>
          <w:lang w:val="en-GB"/>
        </w:rPr>
        <w:t>estimating the contribution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biological carbon pump, and for identifying which parameters contribute most to uncertainty, is to have a data-rich sampling effort in which multiple carbon flux pathways are measured at the same time and place, along with detailed, depth-stratified sampling of the fish community. Such an effort was conducted in May 2021, comprising a three-ship operation led by two large projects: NASA </w:t>
      </w:r>
      <w:proofErr w:type="spellStart"/>
      <w:r w:rsidRPr="00D53C34">
        <w:rPr>
          <w:rFonts w:ascii="Times New Roman" w:eastAsia="Times New Roman" w:hAnsi="Times New Roman" w:cs="Times New Roman"/>
          <w:lang w:val="en-GB"/>
        </w:rPr>
        <w:t>EXport</w:t>
      </w:r>
      <w:proofErr w:type="spellEnd"/>
      <w:r w:rsidRPr="00D53C34">
        <w:rPr>
          <w:rFonts w:ascii="Times New Roman" w:eastAsia="Times New Roman" w:hAnsi="Times New Roman" w:cs="Times New Roman"/>
          <w:lang w:val="en-GB"/>
        </w:rPr>
        <w:t xml:space="preserve"> Processes in the Ocean from </w:t>
      </w:r>
      <w:proofErr w:type="spellStart"/>
      <w:r w:rsidRPr="00D53C34">
        <w:rPr>
          <w:rFonts w:ascii="Times New Roman" w:eastAsia="Times New Roman" w:hAnsi="Times New Roman" w:cs="Times New Roman"/>
          <w:lang w:val="en-GB"/>
        </w:rPr>
        <w:t>RemoTe</w:t>
      </w:r>
      <w:proofErr w:type="spellEnd"/>
      <w:r w:rsidRPr="00D53C34">
        <w:rPr>
          <w:rFonts w:ascii="Times New Roman" w:eastAsia="Times New Roman" w:hAnsi="Times New Roman" w:cs="Times New Roman"/>
          <w:lang w:val="en-GB"/>
        </w:rPr>
        <w:t xml:space="preserve"> Sensing (EXPORTS)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and the Woods Hole Oceanographic Institution</w:t>
      </w:r>
      <w:r w:rsidR="00D76E11" w:rsidRPr="00D53C34">
        <w:rPr>
          <w:rFonts w:ascii="Times New Roman" w:eastAsia="Times New Roman" w:hAnsi="Times New Roman" w:cs="Times New Roman"/>
          <w:lang w:val="en-GB"/>
        </w:rPr>
        <w:t xml:space="preserve">’s </w:t>
      </w:r>
      <w:r w:rsidRPr="00D53C34">
        <w:rPr>
          <w:rFonts w:ascii="Times New Roman" w:eastAsia="Times New Roman" w:hAnsi="Times New Roman" w:cs="Times New Roman"/>
          <w:lang w:val="en-GB"/>
        </w:rPr>
        <w:t xml:space="preserve">Ocean Twilight Zone Program. Teams collected sediment trap and Thorium-234 data for estimating passively sinking particle flux, and taxon- and depth-specific fish and zooplankton abundance for estimating fish- and zooplankton-mediated carbon flux. </w:t>
      </w:r>
    </w:p>
    <w:p w14:paraId="00000014" w14:textId="77777777" w:rsidR="0060432E" w:rsidRPr="00D53C34" w:rsidRDefault="0060432E">
      <w:pPr>
        <w:spacing w:line="480" w:lineRule="auto"/>
        <w:rPr>
          <w:rFonts w:ascii="Times New Roman" w:eastAsia="Times New Roman" w:hAnsi="Times New Roman" w:cs="Times New Roman"/>
          <w:lang w:val="en-GB"/>
        </w:rPr>
      </w:pPr>
    </w:p>
    <w:p w14:paraId="00000015" w14:textId="5092F3D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Here, we estimate fish carbon flux at depth boundaries of 200 m and 500 m and compare to other biological carbon pump pathways, and examine how fish biomass and bioenergetic parameter uncertainties contribute to overall uncertainty in fish carbon flux estimates. </w:t>
      </w:r>
      <w:r w:rsidR="000A6355">
        <w:rPr>
          <w:rFonts w:ascii="Times New Roman" w:eastAsia="Times New Roman" w:hAnsi="Times New Roman" w:cs="Times New Roman"/>
          <w:lang w:val="en-GB"/>
        </w:rPr>
        <w:t>We consider fish carbon flux in the form of egestion of particulate organic carbon, respiration</w:t>
      </w:r>
      <w:r w:rsidR="00F93ABF">
        <w:rPr>
          <w:rFonts w:ascii="Times New Roman" w:eastAsia="Times New Roman" w:hAnsi="Times New Roman" w:cs="Times New Roman"/>
          <w:lang w:val="en-GB"/>
        </w:rPr>
        <w:t xml:space="preserve"> and excretion</w:t>
      </w:r>
      <w:r w:rsidR="000A6355">
        <w:rPr>
          <w:rFonts w:ascii="Times New Roman" w:eastAsia="Times New Roman" w:hAnsi="Times New Roman" w:cs="Times New Roman"/>
          <w:lang w:val="en-GB"/>
        </w:rPr>
        <w:t xml:space="preserve"> of dissolved inorganic carbon, and mortality pathways. </w:t>
      </w:r>
      <w:r w:rsidRPr="00D53C34">
        <w:rPr>
          <w:rFonts w:ascii="Times New Roman" w:eastAsia="Times New Roman" w:hAnsi="Times New Roman" w:cs="Times New Roman"/>
          <w:lang w:val="en-GB"/>
        </w:rPr>
        <w:t>We further examine the extent to which fish</w:t>
      </w:r>
      <w:r w:rsidR="00067A8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contribute to carbon sequestration. Since not all carbon transported to our chosen flux boundaries of 200 m and 500 m is also sequestered from the </w:t>
      </w:r>
      <w:r w:rsidR="004A1D92">
        <w:rPr>
          <w:rFonts w:ascii="Times New Roman" w:eastAsia="Times New Roman" w:hAnsi="Times New Roman" w:cs="Times New Roman"/>
          <w:lang w:val="en-GB"/>
        </w:rPr>
        <w:t xml:space="preserve">sea surface (and in turn, the </w:t>
      </w:r>
      <w:r w:rsidRPr="00D53C34">
        <w:rPr>
          <w:rFonts w:ascii="Times New Roman" w:eastAsia="Times New Roman" w:hAnsi="Times New Roman" w:cs="Times New Roman"/>
          <w:lang w:val="en-GB"/>
        </w:rPr>
        <w:t>atmosphere</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on climate-relevant times scales, we also calculate fish carbon sequestration using results from a model of global ocean circulation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6" w14:textId="77777777" w:rsidR="0060432E" w:rsidRPr="00D53C34" w:rsidRDefault="0060432E">
      <w:pPr>
        <w:spacing w:line="480" w:lineRule="auto"/>
        <w:rPr>
          <w:rFonts w:ascii="Times New Roman" w:eastAsia="Times New Roman" w:hAnsi="Times New Roman" w:cs="Times New Roman"/>
          <w:lang w:val="en-GB"/>
        </w:rPr>
      </w:pPr>
    </w:p>
    <w:p w14:paraId="00000017"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Methods</w:t>
      </w:r>
    </w:p>
    <w:p w14:paraId="0000001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Study region</w:t>
      </w:r>
    </w:p>
    <w:p w14:paraId="00000019" w14:textId="73FCBDC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obtain fish biomass data needed for the fish carbon flux model, we sampled fish during the field campaigns led by the EXPORTS and Ocean Twilight Zone projects in spring (May 4-</w:t>
      </w:r>
      <w:r w:rsidR="00A61AB9">
        <w:rPr>
          <w:rFonts w:ascii="Times New Roman" w:eastAsia="Times New Roman" w:hAnsi="Times New Roman" w:cs="Times New Roman"/>
          <w:lang w:val="en-GB"/>
        </w:rPr>
        <w:t>26</w:t>
      </w:r>
      <w:r w:rsidRPr="00D53C34">
        <w:rPr>
          <w:rFonts w:ascii="Times New Roman" w:eastAsia="Times New Roman" w:hAnsi="Times New Roman" w:cs="Times New Roman"/>
          <w:lang w:val="en-GB"/>
        </w:rPr>
        <w:t xml:space="preserve">) 2021. Sampling took place ~170 km east of the Porcupine Abyssal Plain Observatory (Hartman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(Fig. 1) on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(Ocean Twilight Zone project),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r w:rsidRPr="00D53C34">
        <w:rPr>
          <w:rFonts w:ascii="Times New Roman" w:eastAsia="Times New Roman" w:hAnsi="Times New Roman" w:cs="Times New Roman"/>
          <w:lang w:val="en-GB"/>
        </w:rPr>
        <w:t>and</w:t>
      </w:r>
      <w:r w:rsidRPr="00D53C34">
        <w:rPr>
          <w:rFonts w:ascii="Times New Roman" w:eastAsia="Times New Roman" w:hAnsi="Times New Roman" w:cs="Times New Roman"/>
          <w:i/>
          <w:lang w:val="en-GB"/>
        </w:rPr>
        <w:t xml:space="preserve"> RRS Discovery </w:t>
      </w:r>
      <w:r w:rsidRPr="00D53C34">
        <w:rPr>
          <w:rFonts w:ascii="Times New Roman" w:eastAsia="Times New Roman" w:hAnsi="Times New Roman" w:cs="Times New Roman"/>
          <w:lang w:val="en-GB"/>
        </w:rPr>
        <w:t>(EXPORTS).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sampled in and around a</w:t>
      </w:r>
      <w:r w:rsidR="009A5E42">
        <w:rPr>
          <w:rFonts w:ascii="Times New Roman" w:eastAsia="Times New Roman" w:hAnsi="Times New Roman" w:cs="Times New Roman"/>
          <w:lang w:val="en-GB"/>
        </w:rPr>
        <w:t>n</w:t>
      </w:r>
      <w:r w:rsidRPr="00D53C34">
        <w:rPr>
          <w:rFonts w:ascii="Times New Roman" w:eastAsia="Times New Roman" w:hAnsi="Times New Roman" w:cs="Times New Roman"/>
          <w:lang w:val="en-GB"/>
        </w:rPr>
        <w:t xml:space="preserve"> anticyclonic mesoscale eddy during what appeared to be the end of a large phytoplankton bloom dominated by diatoms (Johnson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During this sampling period in May, the mixed layer depth varied from about 30-60 m, in part due to anomalous storms during the sampling period, though the mixed layer depth was potentially as deep as 250 m in April prior to our sampling based on glider data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w:t>
      </w:r>
    </w:p>
    <w:p w14:paraId="0000001A" w14:textId="77777777" w:rsidR="0060432E" w:rsidRPr="00D53C34" w:rsidRDefault="0060432E">
      <w:pPr>
        <w:spacing w:line="480" w:lineRule="auto"/>
        <w:rPr>
          <w:rFonts w:ascii="Times New Roman" w:eastAsia="Times New Roman" w:hAnsi="Times New Roman" w:cs="Times New Roman"/>
          <w:lang w:val="en-GB"/>
        </w:rPr>
      </w:pPr>
    </w:p>
    <w:p w14:paraId="0000001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Sample collection</w:t>
      </w:r>
    </w:p>
    <w:p w14:paraId="0000001E" w14:textId="31F69ACA" w:rsidR="0060432E" w:rsidRPr="00D53C34" w:rsidRDefault="009152F0" w:rsidP="00DD3395">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collected depth-stratified fish abundance and size distribution data between 0-1000 m using the Multiple Opening and Closing Net and Environmental Sensing System (MOCNESS) (Wiebe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1985). </w:t>
      </w:r>
      <w:r w:rsidR="00611311" w:rsidRPr="00D53C34">
        <w:rPr>
          <w:rFonts w:ascii="Times New Roman" w:eastAsia="Times New Roman" w:hAnsi="Times New Roman" w:cs="Times New Roman"/>
          <w:lang w:val="en-GB"/>
        </w:rPr>
        <w:t xml:space="preserve">The collection protocol was approved by the Institution Animal Care and Use Committee at Woods Hole Oceanographic Institution (WHOI ID Number </w:t>
      </w:r>
      <w:r w:rsidR="00611311" w:rsidRPr="00D53C34">
        <w:rPr>
          <w:rFonts w:ascii="Times New Roman" w:hAnsi="Times New Roman" w:cs="Times New Roman"/>
          <w:lang w:val="en-GB"/>
        </w:rPr>
        <w:t>24708.01)</w:t>
      </w:r>
      <w:r w:rsidR="00611311" w:rsidRPr="00D53C34">
        <w:rPr>
          <w:rFonts w:ascii="Times New Roman" w:hAnsi="Times New Roman" w:cs="Times New Roman"/>
          <w:i/>
          <w:iCs/>
          <w:lang w:val="en-GB"/>
        </w:rPr>
        <w:t xml:space="preserve">. </w:t>
      </w:r>
      <w:r w:rsidR="00E6455F">
        <w:rPr>
          <w:rFonts w:ascii="Times New Roman" w:eastAsia="Times New Roman" w:hAnsi="Times New Roman" w:cs="Times New Roman"/>
          <w:lang w:val="en-GB"/>
        </w:rPr>
        <w:t xml:space="preserve">As is </w:t>
      </w:r>
      <w:r w:rsidR="005B7332">
        <w:rPr>
          <w:rFonts w:ascii="Times New Roman" w:eastAsia="Times New Roman" w:hAnsi="Times New Roman" w:cs="Times New Roman"/>
          <w:lang w:val="en-GB"/>
        </w:rPr>
        <w:t>typical</w:t>
      </w:r>
      <w:r w:rsidR="00E6455F">
        <w:rPr>
          <w:rFonts w:ascii="Times New Roman" w:eastAsia="Times New Roman" w:hAnsi="Times New Roman" w:cs="Times New Roman"/>
          <w:lang w:val="en-GB"/>
        </w:rPr>
        <w:t xml:space="preserve"> for MOCNESS tows, samples were collected while the net was being retrieved from its </w:t>
      </w:r>
      <w:r w:rsidR="00065FA0">
        <w:rPr>
          <w:rFonts w:ascii="Times New Roman" w:eastAsia="Times New Roman" w:hAnsi="Times New Roman" w:cs="Times New Roman"/>
          <w:lang w:val="en-GB"/>
        </w:rPr>
        <w:t>deepest to shallowest sampling depth</w:t>
      </w:r>
      <w:r w:rsidR="00E6455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Depth-stratified samples from day and night tows were used to quantify the taxon-specific biomass of both the non-migratory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that are residents of the mesopelagic zone and the diel vertical migrators.</w:t>
      </w:r>
      <w:r w:rsidR="00980131">
        <w:rPr>
          <w:rFonts w:ascii="Times New Roman" w:eastAsia="Times New Roman" w:hAnsi="Times New Roman" w:cs="Times New Roman"/>
          <w:lang w:val="en-GB"/>
        </w:rPr>
        <w:t xml:space="preserve"> Day tows are defined as those that occurred after the downward migration of the deep scattering layer</w:t>
      </w:r>
      <w:r w:rsidR="00507C22">
        <w:rPr>
          <w:rFonts w:ascii="Times New Roman" w:eastAsia="Times New Roman" w:hAnsi="Times New Roman" w:cs="Times New Roman"/>
          <w:lang w:val="en-GB"/>
        </w:rPr>
        <w:t xml:space="preserve"> was complete (i.e., after this layer as shown on an echogram reached its deepest depth), and before the upward migration began in the evening. Night tows are those that occurred after the upward migration was complete and before the downward migration began in the morning. </w:t>
      </w:r>
      <w:r w:rsidRPr="00D53C34">
        <w:rPr>
          <w:rFonts w:ascii="Times New Roman" w:eastAsia="Times New Roman" w:hAnsi="Times New Roman" w:cs="Times New Roman"/>
          <w:lang w:val="en-GB"/>
        </w:rPr>
        <w:br/>
      </w:r>
      <w:r w:rsidRPr="00D53C34">
        <w:rPr>
          <w:rFonts w:ascii="Times New Roman" w:eastAsia="Times New Roman" w:hAnsi="Times New Roman" w:cs="Times New Roman"/>
          <w:lang w:val="en-GB"/>
        </w:rPr>
        <w:br/>
        <w:t xml:space="preserve">Catch data from night tows were used to quantify fish density, vertical distribution, and diversity. The MOCNESS-10 on the R/V </w:t>
      </w:r>
      <w:r w:rsidRPr="00D53C34">
        <w:rPr>
          <w:rFonts w:ascii="Times New Roman" w:eastAsia="Times New Roman" w:hAnsi="Times New Roman" w:cs="Times New Roman"/>
          <w:i/>
          <w:lang w:val="en-GB"/>
        </w:rPr>
        <w:t xml:space="preserve">Sarmiento de Gamboa </w:t>
      </w:r>
      <w:r w:rsidRPr="00D53C34">
        <w:rPr>
          <w:rFonts w:ascii="Times New Roman" w:eastAsia="Times New Roman" w:hAnsi="Times New Roman" w:cs="Times New Roman"/>
          <w:lang w:val="en-GB"/>
        </w:rPr>
        <w:t>had a 10-m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and was outfitted with five, 333-µm mesh nets that sampled at depth intervals of 0-100, 100-300, 300-500 and 500-1000 m. The MOCNESS-1 on the RRS </w:t>
      </w:r>
      <w:r w:rsidRPr="00D53C34">
        <w:rPr>
          <w:rFonts w:ascii="Times New Roman" w:eastAsia="Times New Roman" w:hAnsi="Times New Roman" w:cs="Times New Roman"/>
          <w:i/>
          <w:lang w:val="en-GB"/>
        </w:rPr>
        <w:t xml:space="preserve">James Cook </w:t>
      </w:r>
      <w:r w:rsidRPr="00D53C34">
        <w:rPr>
          <w:rFonts w:ascii="Times New Roman" w:eastAsia="Times New Roman" w:hAnsi="Times New Roman" w:cs="Times New Roman"/>
          <w:lang w:val="en-GB"/>
        </w:rPr>
        <w:t>had a 1-m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fit with nine 200-µm mesh nets sampling from 0-50, 50-100, 100-150, 150-200, 200-300, 300-400, 400-500, 500-750, and 750-1000 m. The volume filtered per net ranged between 7194 and 33382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(MOCNESS-10) and 443 and 1907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 Catch data were used to estimate the areal biomass density </w:t>
      </w:r>
      <w:r w:rsidR="00212654">
        <w:rPr>
          <w:rFonts w:ascii="Times New Roman" w:eastAsia="Times New Roman" w:hAnsi="Times New Roman" w:cs="Times New Roman"/>
          <w:lang w:val="en-GB"/>
        </w:rPr>
        <w:t>(g</w:t>
      </w:r>
      <w:r w:rsidR="00CB651D">
        <w:rPr>
          <w:rFonts w:ascii="Times New Roman" w:eastAsia="Times New Roman" w:hAnsi="Times New Roman" w:cs="Times New Roman"/>
          <w:lang w:val="en-GB"/>
        </w:rPr>
        <w:t xml:space="preserve"> </w:t>
      </w:r>
      <w:r w:rsidR="00212654" w:rsidRPr="00212654">
        <w:rPr>
          <w:rFonts w:ascii="Times New Roman" w:eastAsia="Times New Roman" w:hAnsi="Times New Roman" w:cs="Times New Roman"/>
          <w:lang w:val="en-GB"/>
        </w:rPr>
        <w:t>m</w:t>
      </w:r>
      <w:r w:rsidR="00CB651D" w:rsidRPr="00CB651D">
        <w:rPr>
          <w:rFonts w:ascii="Times New Roman" w:eastAsia="Times New Roman" w:hAnsi="Times New Roman" w:cs="Times New Roman"/>
          <w:vertAlign w:val="superscript"/>
          <w:lang w:val="en-GB"/>
        </w:rPr>
        <w:t>-</w:t>
      </w:r>
      <w:r w:rsidR="00212654">
        <w:rPr>
          <w:rFonts w:ascii="Times New Roman" w:eastAsia="Times New Roman" w:hAnsi="Times New Roman" w:cs="Times New Roman"/>
          <w:vertAlign w:val="superscript"/>
          <w:lang w:val="en-GB"/>
        </w:rPr>
        <w:t>2</w:t>
      </w:r>
      <w:r w:rsidR="00212654" w:rsidRPr="00212654">
        <w:rPr>
          <w:rFonts w:ascii="Times New Roman" w:eastAsia="Times New Roman" w:hAnsi="Times New Roman" w:cs="Times New Roman"/>
          <w:lang w:val="en-GB"/>
        </w:rPr>
        <w:t>)</w:t>
      </w:r>
      <w:r w:rsidR="00212654">
        <w:rPr>
          <w:rFonts w:ascii="Times New Roman" w:eastAsia="Times New Roman" w:hAnsi="Times New Roman" w:cs="Times New Roman"/>
          <w:vertAlign w:val="superscript"/>
          <w:lang w:val="en-GB"/>
        </w:rPr>
        <w:t xml:space="preserve"> </w:t>
      </w:r>
      <w:r w:rsidRPr="00212654">
        <w:rPr>
          <w:rFonts w:ascii="Times New Roman" w:eastAsia="Times New Roman" w:hAnsi="Times New Roman" w:cs="Times New Roman"/>
          <w:lang w:val="en-GB"/>
        </w:rPr>
        <w:t xml:space="preserve">of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using volume swept, depths sampled, and estimated capture efficiency. </w:t>
      </w:r>
      <w:r w:rsidR="000B60CB">
        <w:rPr>
          <w:rFonts w:ascii="Times New Roman" w:eastAsia="Times New Roman" w:hAnsi="Times New Roman" w:cs="Times New Roman"/>
          <w:lang w:val="en-GB"/>
        </w:rPr>
        <w:lastRenderedPageBreak/>
        <w:t>Areal biomass (as opposed to volumetric biomass in g m</w:t>
      </w:r>
      <w:r w:rsidR="000B60CB" w:rsidRPr="00826223">
        <w:rPr>
          <w:rFonts w:ascii="Times New Roman" w:eastAsia="Times New Roman" w:hAnsi="Times New Roman" w:cs="Times New Roman"/>
          <w:vertAlign w:val="superscript"/>
          <w:lang w:val="en-GB"/>
        </w:rPr>
        <w:t>-3</w:t>
      </w:r>
      <w:r w:rsidR="000B60CB">
        <w:rPr>
          <w:rFonts w:ascii="Times New Roman" w:eastAsia="Times New Roman" w:hAnsi="Times New Roman" w:cs="Times New Roman"/>
          <w:lang w:val="en-GB"/>
        </w:rPr>
        <w:t xml:space="preserve">) was used for </w:t>
      </w:r>
      <w:r w:rsidR="005B6F60">
        <w:rPr>
          <w:rFonts w:ascii="Times New Roman" w:eastAsia="Times New Roman" w:hAnsi="Times New Roman" w:cs="Times New Roman"/>
          <w:lang w:val="en-GB"/>
        </w:rPr>
        <w:t xml:space="preserve">easier </w:t>
      </w:r>
      <w:r w:rsidR="000B60CB">
        <w:rPr>
          <w:rFonts w:ascii="Times New Roman" w:eastAsia="Times New Roman" w:hAnsi="Times New Roman" w:cs="Times New Roman"/>
          <w:lang w:val="en-GB"/>
        </w:rPr>
        <w:t xml:space="preserve">comparison with literature values of fish and zooplankton biomass and carbon flux.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either flash frozen in liquid nitrogen immediately upon collection or preserved in 95% ethanol. All frozen specimens were stored at -80°C until further analysis. </w:t>
      </w:r>
    </w:p>
    <w:p w14:paraId="0000001F" w14:textId="59A7CD4B" w:rsidR="0060432E" w:rsidRPr="00D53C34" w:rsidRDefault="000414C5">
      <w:pPr>
        <w:spacing w:line="36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464DCFA7" wp14:editId="10FCD9F9">
            <wp:extent cx="3896750" cy="3188174"/>
            <wp:effectExtent l="0" t="0" r="2540" b="0"/>
            <wp:docPr id="1002726022" name="Picture 1" descr="A map of the land with dire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6022" name="Picture 1" descr="A map of the land with direction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25345" cy="3211569"/>
                    </a:xfrm>
                    <a:prstGeom prst="rect">
                      <a:avLst/>
                    </a:prstGeom>
                  </pic:spPr>
                </pic:pic>
              </a:graphicData>
            </a:graphic>
          </wp:inline>
        </w:drawing>
      </w:r>
    </w:p>
    <w:p w14:paraId="00000020" w14:textId="3578A21E"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1. Map of study site over the Porcupine Abyssal Plain in the Northeast Atlantic Ocean. The black </w:t>
      </w:r>
      <w:r w:rsidR="0070720E">
        <w:rPr>
          <w:rFonts w:ascii="Times New Roman" w:eastAsia="Times New Roman" w:hAnsi="Times New Roman" w:cs="Times New Roman"/>
          <w:lang w:val="en-GB"/>
        </w:rPr>
        <w:t>rectangle</w:t>
      </w:r>
      <w:r w:rsidR="0070720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indicates the study site</w:t>
      </w:r>
      <w:r w:rsidR="0042180C">
        <w:rPr>
          <w:rFonts w:ascii="Times New Roman" w:eastAsia="Times New Roman" w:hAnsi="Times New Roman" w:cs="Times New Roman"/>
          <w:lang w:val="en-GB"/>
        </w:rPr>
        <w:t xml:space="preserve"> and has a vertical height </w:t>
      </w:r>
      <w:r w:rsidR="00874CBC">
        <w:rPr>
          <w:rFonts w:ascii="Times New Roman" w:eastAsia="Times New Roman" w:hAnsi="Times New Roman" w:cs="Times New Roman"/>
          <w:lang w:val="en-GB"/>
        </w:rPr>
        <w:t>of</w:t>
      </w:r>
      <w:r w:rsidR="0042180C">
        <w:rPr>
          <w:rFonts w:ascii="Times New Roman" w:eastAsia="Times New Roman" w:hAnsi="Times New Roman" w:cs="Times New Roman"/>
          <w:lang w:val="en-GB"/>
        </w:rPr>
        <w:t xml:space="preserve"> 50 </w:t>
      </w:r>
      <w:r w:rsidR="00874CBC">
        <w:rPr>
          <w:rFonts w:ascii="Times New Roman" w:eastAsia="Times New Roman" w:hAnsi="Times New Roman" w:cs="Times New Roman"/>
          <w:lang w:val="en-GB"/>
        </w:rPr>
        <w:t>kilometres</w:t>
      </w:r>
      <w:r w:rsidRPr="00D53C34">
        <w:rPr>
          <w:rFonts w:ascii="Times New Roman" w:eastAsia="Times New Roman" w:hAnsi="Times New Roman" w:cs="Times New Roman"/>
          <w:lang w:val="en-GB"/>
        </w:rPr>
        <w:t xml:space="preserve">, which is magnified in the inset bottom left. The inset (study site with tows) shows the five MOCNESS-10 tows deployed at night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(orange) and three MOCNESS-1 tows deployed at night from the </w:t>
      </w:r>
      <w:r w:rsidRPr="00D53C34">
        <w:rPr>
          <w:rFonts w:ascii="Times New Roman" w:eastAsia="Times New Roman" w:hAnsi="Times New Roman" w:cs="Times New Roman"/>
          <w:i/>
          <w:lang w:val="en-GB"/>
        </w:rPr>
        <w:t xml:space="preserve">RRS Cook </w:t>
      </w:r>
      <w:r w:rsidRPr="00D53C34">
        <w:rPr>
          <w:rFonts w:ascii="Times New Roman" w:eastAsia="Times New Roman" w:hAnsi="Times New Roman" w:cs="Times New Roman"/>
          <w:lang w:val="en-GB"/>
        </w:rPr>
        <w:t xml:space="preserve">(purple). These tows were used for fish biomass estimation. Circles and triangles represent the start and end of each tow, respectively, with connecting lines indicating ship track during each tow. </w:t>
      </w:r>
    </w:p>
    <w:p w14:paraId="00000021" w14:textId="77777777" w:rsidR="0060432E" w:rsidRPr="00D53C34" w:rsidRDefault="0060432E">
      <w:pPr>
        <w:spacing w:line="480" w:lineRule="auto"/>
        <w:rPr>
          <w:rFonts w:ascii="Times New Roman" w:eastAsia="Times New Roman" w:hAnsi="Times New Roman" w:cs="Times New Roman"/>
          <w:lang w:val="en-GB"/>
        </w:rPr>
      </w:pPr>
    </w:p>
    <w:p w14:paraId="0000002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identification, size distribution and biomass</w:t>
      </w:r>
    </w:p>
    <w:p w14:paraId="00000023" w14:textId="1E2A723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measured and identified </w:t>
      </w:r>
      <w:r w:rsidR="00114F95">
        <w:rPr>
          <w:rFonts w:ascii="Times New Roman" w:eastAsia="Times New Roman" w:hAnsi="Times New Roman" w:cs="Times New Roman"/>
          <w:lang w:val="en-GB"/>
        </w:rPr>
        <w:t xml:space="preserve">down </w:t>
      </w:r>
      <w:r w:rsidRPr="00D53C34">
        <w:rPr>
          <w:rFonts w:ascii="Times New Roman" w:eastAsia="Times New Roman" w:hAnsi="Times New Roman" w:cs="Times New Roman"/>
          <w:lang w:val="en-GB"/>
        </w:rPr>
        <w:t>to the lowest taxonomic level</w:t>
      </w:r>
      <w:r w:rsidR="00114F95">
        <w:rPr>
          <w:rFonts w:ascii="Times New Roman" w:eastAsia="Times New Roman" w:hAnsi="Times New Roman" w:cs="Times New Roman"/>
          <w:lang w:val="en-GB"/>
        </w:rPr>
        <w:t xml:space="preserve"> possible (</w:t>
      </w:r>
      <w:r w:rsidR="00826223">
        <w:rPr>
          <w:rFonts w:ascii="Times New Roman" w:eastAsia="Times New Roman" w:hAnsi="Times New Roman" w:cs="Times New Roman"/>
          <w:lang w:val="en-GB"/>
        </w:rPr>
        <w:t>often to species level</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using morphological and genetic approaches. These data were used to obtain taxon-specific size distributions needed to calculate biomass.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from the MOCNESS-10 were thawed and standard length and wet mass were measured using a Mettler Toledo AB204-S analytical balance.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morphologically identified using dichotomous </w:t>
      </w:r>
      <w:r w:rsidRPr="00D53C34">
        <w:rPr>
          <w:rFonts w:ascii="Times New Roman" w:eastAsia="Times New Roman" w:hAnsi="Times New Roman" w:cs="Times New Roman"/>
          <w:lang w:val="en-GB"/>
        </w:rPr>
        <w:lastRenderedPageBreak/>
        <w:t xml:space="preserve">keys (Carpenter, 2002, Sutton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and a small sample of muscle tissue was removed for DNA barcoding to confirm the morphological identifications (Appendix A). </w:t>
      </w:r>
      <w:r w:rsidR="008568CA" w:rsidRPr="006A18C9">
        <w:rPr>
          <w:rFonts w:ascii="Times New Roman" w:eastAsia="Times New Roman" w:hAnsi="Times New Roman" w:cs="Times New Roman"/>
          <w:lang w:val="en-GB"/>
        </w:rPr>
        <w:t>A</w:t>
      </w:r>
      <w:r w:rsidR="008568CA" w:rsidRPr="00D53C34">
        <w:rPr>
          <w:rFonts w:ascii="Times New Roman" w:eastAsia="Times New Roman" w:hAnsi="Times New Roman" w:cs="Times New Roman"/>
          <w:lang w:val="en-GB"/>
        </w:rPr>
        <w:t xml:space="preserve"> representative subsample of the catch was genetically identified to the </w:t>
      </w:r>
      <w:r w:rsidR="008568CA">
        <w:rPr>
          <w:rFonts w:ascii="Times New Roman" w:eastAsia="Times New Roman" w:hAnsi="Times New Roman" w:cs="Times New Roman"/>
          <w:lang w:val="en-GB"/>
        </w:rPr>
        <w:t>lowest</w:t>
      </w:r>
      <w:r w:rsidR="008568CA" w:rsidRPr="00D53C34">
        <w:rPr>
          <w:rFonts w:ascii="Times New Roman" w:eastAsia="Times New Roman" w:hAnsi="Times New Roman" w:cs="Times New Roman"/>
          <w:lang w:val="en-GB"/>
        </w:rPr>
        <w:t xml:space="preserve"> </w:t>
      </w:r>
      <w:r w:rsidR="008568CA">
        <w:rPr>
          <w:rFonts w:ascii="Times New Roman" w:eastAsia="Times New Roman" w:hAnsi="Times New Roman" w:cs="Times New Roman"/>
          <w:lang w:val="en-GB"/>
        </w:rPr>
        <w:t xml:space="preserve">(most specific) </w:t>
      </w:r>
      <w:r w:rsidR="008568CA" w:rsidRPr="00D53C34">
        <w:rPr>
          <w:rFonts w:ascii="Times New Roman" w:eastAsia="Times New Roman" w:hAnsi="Times New Roman" w:cs="Times New Roman"/>
          <w:lang w:val="en-GB"/>
        </w:rPr>
        <w:t xml:space="preserve">taxonomic level possible. </w:t>
      </w:r>
      <w:r w:rsidR="00EC6329">
        <w:rPr>
          <w:rFonts w:ascii="Times New Roman" w:eastAsia="Times New Roman" w:hAnsi="Times New Roman" w:cs="Times New Roman"/>
          <w:lang w:val="en-GB"/>
        </w:rPr>
        <w:t xml:space="preserve">Briefly, </w:t>
      </w:r>
      <w:r w:rsidR="006A18C9">
        <w:rPr>
          <w:rFonts w:ascii="Times New Roman" w:eastAsia="Times New Roman" w:hAnsi="Times New Roman" w:cs="Times New Roman"/>
          <w:lang w:val="en-GB"/>
        </w:rPr>
        <w:t xml:space="preserve">DNA analysis entailed extracting genomic DNA from the dissected muscle tissue and amplifying and sequencing the mitochondrial COI barcode marker (Ward et al., 2005; Govindarajan </w:t>
      </w:r>
      <w:r w:rsidR="006A18C9" w:rsidRPr="006A18C9">
        <w:rPr>
          <w:rFonts w:ascii="Times New Roman" w:eastAsia="Times New Roman" w:hAnsi="Times New Roman" w:cs="Times New Roman"/>
          <w:lang w:val="en-GB"/>
        </w:rPr>
        <w:t>et al., 2023). Barcode sequences were compared to sequences on GenBank using BLAST</w:t>
      </w:r>
      <w:r w:rsidR="006A18C9">
        <w:rPr>
          <w:rFonts w:ascii="Times New Roman" w:eastAsia="Times New Roman" w:hAnsi="Times New Roman" w:cs="Times New Roman"/>
          <w:lang w:val="en-GB"/>
        </w:rPr>
        <w:t xml:space="preserve">. Species identifications were made when there was at least </w:t>
      </w:r>
      <w:r w:rsidR="006A18C9" w:rsidRPr="00826223">
        <w:rPr>
          <w:rFonts w:ascii="Times New Roman" w:hAnsi="Times New Roman" w:cs="Times New Roman"/>
        </w:rPr>
        <w:t>&gt;98% identity over at least 90% of the sequence length</w:t>
      </w:r>
      <w:r w:rsidR="008568CA">
        <w:rPr>
          <w:rFonts w:ascii="Times New Roman" w:hAnsi="Times New Roman" w:cs="Times New Roman"/>
        </w:rPr>
        <w:t xml:space="preserve"> (Appendix A)</w:t>
      </w:r>
      <w:r w:rsidR="006A18C9">
        <w:rPr>
          <w:rFonts w:ascii="Times New Roman" w:hAnsi="Times New Roman" w:cs="Times New Roman"/>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with the smaller MOCNESS-1 were photographed at sea with a ruler and lengths were measured using ImageJ. Smaller (&lt;30 mm)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both net systems that were not sorted at sea were later sorted from ethanol- or formalin-preserved samples. The standard lengths of those individual fishes were measured using ImageJ from photographs taken with a ruler (MOCNESS-10 samples) or from images taken by </w:t>
      </w:r>
      <w:proofErr w:type="spellStart"/>
      <w:r w:rsidRPr="00D53C34">
        <w:rPr>
          <w:rFonts w:ascii="Times New Roman" w:eastAsia="Times New Roman" w:hAnsi="Times New Roman" w:cs="Times New Roman"/>
          <w:lang w:val="en-GB"/>
        </w:rPr>
        <w:t>Zooscan</w:t>
      </w:r>
      <w:proofErr w:type="spellEnd"/>
      <w:r w:rsidRPr="00D53C34">
        <w:rPr>
          <w:rFonts w:ascii="Times New Roman" w:eastAsia="Times New Roman" w:hAnsi="Times New Roman" w:cs="Times New Roman"/>
          <w:lang w:val="en-GB"/>
        </w:rPr>
        <w:t xml:space="preserve"> (Appendix G) that were uploaded to the </w:t>
      </w:r>
      <w:proofErr w:type="spellStart"/>
      <w:r w:rsidRPr="00D53C34">
        <w:rPr>
          <w:rFonts w:ascii="Times New Roman" w:eastAsia="Times New Roman" w:hAnsi="Times New Roman" w:cs="Times New Roman"/>
          <w:lang w:val="en-GB"/>
        </w:rPr>
        <w:t>Ecotaxa</w:t>
      </w:r>
      <w:proofErr w:type="spellEnd"/>
      <w:r w:rsidRPr="00D53C34">
        <w:rPr>
          <w:rFonts w:ascii="Times New Roman" w:eastAsia="Times New Roman" w:hAnsi="Times New Roman" w:cs="Times New Roman"/>
          <w:lang w:val="en-GB"/>
        </w:rPr>
        <w:t xml:space="preserve"> website (following the methods in: </w:t>
      </w:r>
      <w:proofErr w:type="spellStart"/>
      <w:r w:rsidRPr="00D53C34">
        <w:rPr>
          <w:rFonts w:ascii="Times New Roman" w:eastAsia="Times New Roman" w:hAnsi="Times New Roman" w:cs="Times New Roman"/>
          <w:lang w:val="en-GB"/>
        </w:rPr>
        <w:t>Gorsky</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w:t>
      </w:r>
      <w:proofErr w:type="spellStart"/>
      <w:r w:rsidRPr="00D53C34">
        <w:rPr>
          <w:rFonts w:ascii="Times New Roman" w:eastAsia="Times New Roman" w:hAnsi="Times New Roman" w:cs="Times New Roman"/>
          <w:color w:val="222222"/>
          <w:highlight w:val="white"/>
          <w:lang w:val="en-GB"/>
        </w:rPr>
        <w:t>Picheral</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2017; Maas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and then measured with ImageJ using the scale bar provided by the </w:t>
      </w:r>
      <w:proofErr w:type="spellStart"/>
      <w:r w:rsidRPr="00D53C34">
        <w:rPr>
          <w:rFonts w:ascii="Times New Roman" w:eastAsia="Times New Roman" w:hAnsi="Times New Roman" w:cs="Times New Roman"/>
          <w:lang w:val="en-GB"/>
        </w:rPr>
        <w:t>Ecotaxa</w:t>
      </w:r>
      <w:proofErr w:type="spellEnd"/>
      <w:r w:rsidRPr="00D53C34">
        <w:rPr>
          <w:rFonts w:ascii="Times New Roman" w:eastAsia="Times New Roman" w:hAnsi="Times New Roman" w:cs="Times New Roman"/>
          <w:lang w:val="en-GB"/>
        </w:rPr>
        <w:t xml:space="preserve"> (Appendix G) software (MOCNESS-1 samples). These smaller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measured from photographs were identified to the family level. We assumed that ethanol-preserved specimens (from the MOCNESS-10) were 5%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and that formalin-preserved specimens (from the MOCNESS-1) were 2%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thereby correcting for shrinkage</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24" w14:textId="77777777" w:rsidR="0060432E" w:rsidRPr="00D53C34" w:rsidRDefault="0060432E">
      <w:pPr>
        <w:spacing w:line="480" w:lineRule="auto"/>
        <w:rPr>
          <w:rFonts w:ascii="Times New Roman" w:eastAsia="Times New Roman" w:hAnsi="Times New Roman" w:cs="Times New Roman"/>
          <w:lang w:val="en-GB"/>
        </w:rPr>
      </w:pPr>
    </w:p>
    <w:p w14:paraId="00000025" w14:textId="60A2EF9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For individuals measured for length but not weight, we estimated weight using empirical length-weight regressions further described in Appendix B. In summary, regression models were fit to data from the lowest taxonomic level possible given the sample size of length-weight data </w:t>
      </w:r>
      <w:r w:rsidRPr="00D53C34">
        <w:rPr>
          <w:rFonts w:ascii="Times New Roman" w:eastAsia="Times New Roman" w:hAnsi="Times New Roman" w:cs="Times New Roman"/>
          <w:lang w:val="en-GB"/>
        </w:rPr>
        <w:lastRenderedPageBreak/>
        <w:t>available for each taxon. If there were not enough individuals with both a length and weight measurement for a given species to fit a reliable species-specific regression, weight was estimated from a regression fit to genus-level or family-level data.</w:t>
      </w:r>
    </w:p>
    <w:p w14:paraId="00000026" w14:textId="77777777" w:rsidR="0060432E" w:rsidRPr="00D53C34" w:rsidRDefault="0060432E">
      <w:pPr>
        <w:tabs>
          <w:tab w:val="center" w:pos="4680"/>
        </w:tabs>
        <w:spacing w:line="480" w:lineRule="auto"/>
        <w:rPr>
          <w:rFonts w:ascii="Times New Roman" w:eastAsia="Times New Roman" w:hAnsi="Times New Roman" w:cs="Times New Roman"/>
          <w:lang w:val="en-GB"/>
        </w:rPr>
      </w:pPr>
    </w:p>
    <w:p w14:paraId="00000027" w14:textId="77777777" w:rsidR="0060432E" w:rsidRPr="00D53C34" w:rsidRDefault="009152F0">
      <w:pPr>
        <w:tabs>
          <w:tab w:val="center" w:pos="4680"/>
        </w:tabs>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Data filtering</w:t>
      </w:r>
      <w:r w:rsidRPr="00D53C34">
        <w:rPr>
          <w:rFonts w:ascii="Times New Roman" w:eastAsia="Times New Roman" w:hAnsi="Times New Roman" w:cs="Times New Roman"/>
          <w:i/>
          <w:lang w:val="en-GB"/>
        </w:rPr>
        <w:tab/>
      </w:r>
    </w:p>
    <w:p w14:paraId="00000028" w14:textId="16532E2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increase our sample size and evaluate the impact of sampling gear on fish biomass and carbon flux estimation, we pooled data from the MOCNESS-1 and MOCNESS-10 and filtered the data for analysis according to predetermined data criteria. Further details on applying these criteria for data filtering are described in Appendix C. In summary, these criteria aimed to maximize the percentage of the total catch used in the analysis without sacrificing the accuracy of the fish biomass data. Carbon flux estimation required fish biomass standardized by sampling effort and vertical distribution, which could only be reliably determined for the more abundant taxa. As a result, rare taxa (n=1) were excluded, including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two rare families (Alepocephalidae and Melamphaidae). The more abundant taxa (Myctophidae, Gonostomatidae and Sternoptychidae) were used for subsequent analyses. Of the subsample of 410 individuals that were both morphologically and genetically identified from MOCNESS-10 tows, this</w:t>
      </w:r>
      <w:r w:rsidR="000B5C13">
        <w:rPr>
          <w:rFonts w:ascii="Times New Roman" w:eastAsia="Times New Roman" w:hAnsi="Times New Roman" w:cs="Times New Roman"/>
          <w:lang w:val="en-GB"/>
        </w:rPr>
        <w:t xml:space="preserve"> decision to</w:t>
      </w:r>
      <w:r w:rsidRPr="00D53C34">
        <w:rPr>
          <w:rFonts w:ascii="Times New Roman" w:eastAsia="Times New Roman" w:hAnsi="Times New Roman" w:cs="Times New Roman"/>
          <w:lang w:val="en-GB"/>
        </w:rPr>
        <w:t xml:space="preserve"> focus on more abundant taxa resulted in removal of 10 individuals. We excluded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&lt;10 mm in standard length, as mesopelagic fishes like myctophids and bristlemouths that are smaller than this are generally preflexion larvae (Richards, 2005), and the bioenergetics and migratory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xml:space="preserve"> of such early-stage mesopelagic fishes are not well understood. Finally, we selected which tows to use to estimate fish biomass on the basis of how net size versus time of day appeared to impact catch (Appendix C), because differences in capture efficiency between the two net systems is unknown. </w:t>
      </w:r>
    </w:p>
    <w:p w14:paraId="00000029" w14:textId="77777777" w:rsidR="0060432E" w:rsidRPr="00D53C34" w:rsidRDefault="0060432E">
      <w:pPr>
        <w:spacing w:line="480" w:lineRule="auto"/>
        <w:rPr>
          <w:rFonts w:ascii="Times New Roman" w:eastAsia="Times New Roman" w:hAnsi="Times New Roman" w:cs="Times New Roman"/>
          <w:lang w:val="en-GB"/>
        </w:rPr>
      </w:pPr>
    </w:p>
    <w:p w14:paraId="0000002A" w14:textId="666236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Where possible, we incorporated cruise-specific empirical measurements into the fish carbon flux model, rather than relying on parameter values from the literature. Shipboard acoustic data (18kHz and 38 kHz)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and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were used as independent checks of the minimum and maximum depth of the fish vertical migration compared to net-derived migration depths</w:t>
      </w:r>
      <w:r w:rsidR="006E3B16">
        <w:rPr>
          <w:rFonts w:ascii="Times New Roman" w:eastAsia="Times New Roman" w:hAnsi="Times New Roman" w:cs="Times New Roman"/>
          <w:lang w:val="en-GB"/>
        </w:rPr>
        <w:t xml:space="preserve">. We assume that the dominant scattering layer visible in the echograms is representative of </w:t>
      </w:r>
      <w:r w:rsidR="00005229">
        <w:rPr>
          <w:rFonts w:ascii="Times New Roman" w:eastAsia="Times New Roman" w:hAnsi="Times New Roman" w:cs="Times New Roman"/>
          <w:lang w:val="en-GB"/>
        </w:rPr>
        <w:t xml:space="preserve">general patterns in </w:t>
      </w:r>
      <w:r w:rsidR="006E3B16">
        <w:rPr>
          <w:rFonts w:ascii="Times New Roman" w:eastAsia="Times New Roman" w:hAnsi="Times New Roman" w:cs="Times New Roman"/>
          <w:lang w:val="en-GB"/>
        </w:rPr>
        <w:t>mesopelagic fish migration</w:t>
      </w:r>
      <w:r w:rsidR="00717646">
        <w:rPr>
          <w:rFonts w:ascii="Times New Roman" w:eastAsia="Times New Roman" w:hAnsi="Times New Roman" w:cs="Times New Roman"/>
          <w:lang w:val="en-GB"/>
        </w:rPr>
        <w:t xml:space="preserve"> behavio</w:t>
      </w:r>
      <w:r w:rsidR="001C6673">
        <w:rPr>
          <w:rFonts w:ascii="Times New Roman" w:eastAsia="Times New Roman" w:hAnsi="Times New Roman" w:cs="Times New Roman"/>
          <w:lang w:val="en-GB"/>
        </w:rPr>
        <w:t>u</w:t>
      </w:r>
      <w:r w:rsidR="00717646">
        <w:rPr>
          <w:rFonts w:ascii="Times New Roman" w:eastAsia="Times New Roman" w:hAnsi="Times New Roman" w:cs="Times New Roman"/>
          <w:lang w:val="en-GB"/>
        </w:rPr>
        <w:t>r</w:t>
      </w:r>
      <w:r w:rsidRPr="001C667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DA59CF">
        <w:rPr>
          <w:rFonts w:ascii="Times New Roman" w:eastAsia="Times New Roman" w:hAnsi="Times New Roman" w:cs="Times New Roman"/>
          <w:lang w:val="en-GB"/>
        </w:rPr>
        <w:t>Further details related to these calculations are available in our public repository for this study (</w:t>
      </w:r>
      <w:hyperlink r:id="rId7" w:history="1">
        <w:r w:rsidR="002033CE" w:rsidRPr="003D1379">
          <w:rPr>
            <w:rStyle w:val="Hyperlink"/>
            <w:rFonts w:ascii="Times New Roman" w:eastAsia="Times New Roman" w:hAnsi="Times New Roman" w:cs="Times New Roman"/>
            <w:lang w:val="en-GB"/>
          </w:rPr>
          <w:t>https://github.com/hmcmonagle/Fish-carbon-flux-N-Atlantic</w:t>
        </w:r>
      </w:hyperlink>
      <w:r w:rsidR="00DA59CF">
        <w:rPr>
          <w:rFonts w:ascii="Times New Roman" w:eastAsia="Times New Roman" w:hAnsi="Times New Roman" w:cs="Times New Roman"/>
          <w:color w:val="0563C1"/>
          <w:u w:val="single"/>
          <w:lang w:val="en-GB"/>
        </w:rPr>
        <w:t>/data/Swim_speed_from_acoustics.xlsx).</w:t>
      </w:r>
      <w:r w:rsidR="00DA59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For vertically migrating fishes, acoustic data were also used to estimate the average migration swimming speed in the carbon transport model and time spent in various assumed activity states (foraging near the sea surface, migrating, or swimming at depth). Temperature probes (Sea-Bird 911; Sea-Bird Electronics, Inc., Bellevue, United States) on the MOCNESS-10 collected water temperature data that were used in the fish carbon transport model. </w:t>
      </w:r>
    </w:p>
    <w:p w14:paraId="0000002B" w14:textId="77777777" w:rsidR="0060432E" w:rsidRPr="00D53C34" w:rsidRDefault="0060432E">
      <w:pPr>
        <w:spacing w:line="480" w:lineRule="auto"/>
        <w:rPr>
          <w:rFonts w:ascii="Times New Roman" w:eastAsia="Times New Roman" w:hAnsi="Times New Roman" w:cs="Times New Roman"/>
          <w:lang w:val="en-GB"/>
        </w:rPr>
      </w:pPr>
    </w:p>
    <w:p w14:paraId="0000002C"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Carbon flux estimation and uncertainty analysis</w:t>
      </w:r>
    </w:p>
    <w:p w14:paraId="0000002D" w14:textId="7248805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Carbon flux per areal biomass density of fish per day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was estimated from the length composition of the catch, carbon flux associated with each length of fish, catch biomass, and assumed capture efficiencies of the net systems. This was done separately for each family</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Myctophidae, Gonostomatidae, and Sternoptychidae</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 xml:space="preserve">and then summed across all taxa. Carbon flux was based on </w:t>
      </w:r>
      <w:r w:rsidR="000B5C13">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areal </w:t>
      </w:r>
      <w:r w:rsidR="000B5C13">
        <w:rPr>
          <w:rFonts w:ascii="Times New Roman" w:eastAsia="Times New Roman" w:hAnsi="Times New Roman" w:cs="Times New Roman"/>
          <w:lang w:val="en-GB"/>
        </w:rPr>
        <w:t xml:space="preserve">biomass </w:t>
      </w:r>
      <w:r w:rsidRPr="00D53C34">
        <w:rPr>
          <w:rFonts w:ascii="Times New Roman" w:eastAsia="Times New Roman" w:hAnsi="Times New Roman" w:cs="Times New Roman"/>
          <w:lang w:val="en-GB"/>
        </w:rPr>
        <w:t xml:space="preserve">densities </w:t>
      </w:r>
      <w:r w:rsidR="000B5C13">
        <w:rPr>
          <w:rFonts w:ascii="Times New Roman" w:eastAsia="Times New Roman" w:hAnsi="Times New Roman" w:cs="Times New Roman"/>
          <w:lang w:val="en-GB"/>
        </w:rPr>
        <w:t xml:space="preserve">(wet mass of fish per unit area swept), </w:t>
      </w:r>
      <w:r w:rsidRPr="00D53C34">
        <w:rPr>
          <w:rFonts w:ascii="Times New Roman" w:eastAsia="Times New Roman" w:hAnsi="Times New Roman" w:cs="Times New Roman"/>
          <w:lang w:val="en-GB"/>
        </w:rPr>
        <w:t xml:space="preserve">calculated </w:t>
      </w:r>
      <w:r w:rsidRPr="00D53C34">
        <w:rPr>
          <w:rFonts w:ascii="Times New Roman" w:eastAsia="Times New Roman" w:hAnsi="Times New Roman" w:cs="Times New Roman"/>
          <w:lang w:val="en-GB"/>
        </w:rPr>
        <w:lastRenderedPageBreak/>
        <w:t>from the catch from eight night tows (n=5 from the MOCNESS-10 and n=3 from the MOCNESS-1, Fig. 1) as</w:t>
      </w:r>
    </w:p>
    <w:p w14:paraId="0000002E" w14:textId="77777777" w:rsidR="0060432E" w:rsidRPr="00D53C34" w:rsidRDefault="009152F0">
      <w:pPr>
        <w:spacing w:line="480" w:lineRule="auto"/>
        <w:ind w:left="2160" w:firstLine="720"/>
        <w:rPr>
          <w:rFonts w:ascii="Times New Roman" w:eastAsia="Times New Roman" w:hAnsi="Times New Roman" w:cs="Times New Roman"/>
          <w:lang w:val="en-GB"/>
        </w:rPr>
      </w:pPr>
      <w:r w:rsidRPr="00D53C34">
        <w:rPr>
          <w:rFonts w:ascii="Times New Roman" w:eastAsia="Times New Roman" w:hAnsi="Times New Roman" w:cs="Times New Roman"/>
          <w:i/>
          <w:noProof/>
        </w:rPr>
        <w:drawing>
          <wp:inline distT="0" distB="0" distL="0" distR="0" wp14:anchorId="5D79CDD2" wp14:editId="24D9DE29">
            <wp:extent cx="1866898" cy="576851"/>
            <wp:effectExtent l="0" t="0" r="0" b="0"/>
            <wp:docPr id="2089730684" name="image7.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black background with a black square&#10;&#10;Description automatically generated with medium confidence"/>
                    <pic:cNvPicPr preferRelativeResize="0"/>
                  </pic:nvPicPr>
                  <pic:blipFill>
                    <a:blip r:embed="rId8"/>
                    <a:srcRect/>
                    <a:stretch>
                      <a:fillRect/>
                    </a:stretch>
                  </pic:blipFill>
                  <pic:spPr>
                    <a:xfrm>
                      <a:off x="0" y="0"/>
                      <a:ext cx="1866898" cy="576851"/>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1)</w:t>
      </w:r>
    </w:p>
    <w:p w14:paraId="0000002F" w14:textId="4FADC737" w:rsidR="0060432E" w:rsidRPr="00826223" w:rsidRDefault="009152F0" w:rsidP="00826223">
      <w:pPr>
        <w:pBdr>
          <w:top w:val="nil"/>
          <w:left w:val="nil"/>
          <w:bottom w:val="nil"/>
          <w:right w:val="nil"/>
          <w:between w:val="nil"/>
        </w:pBdr>
        <w:spacing w:before="36" w:after="36" w:line="480" w:lineRule="auto"/>
        <w:rPr>
          <w:rFonts w:ascii="Times New Roman" w:eastAsia="Times New Roman" w:hAnsi="Times New Roman" w:cs="Times New Roman"/>
          <w:color w:val="000000"/>
          <w:sz w:val="18"/>
          <w:szCs w:val="18"/>
          <w:lang w:val="en-GB"/>
        </w:rPr>
      </w:pPr>
      <w:r w:rsidRPr="00D53C34">
        <w:rPr>
          <w:rFonts w:ascii="Times New Roman" w:eastAsia="Times New Roman" w:hAnsi="Times New Roman" w:cs="Times New Roman"/>
          <w:lang w:val="en-GB"/>
        </w:rPr>
        <w:t xml:space="preserve">where </w:t>
      </w:r>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 xml:space="preserve"> </w:t>
      </w:r>
      <w:r w:rsidRPr="00D53C34">
        <w:rPr>
          <w:rFonts w:ascii="Times New Roman" w:eastAsia="Times New Roman" w:hAnsi="Times New Roman" w:cs="Times New Roman"/>
          <w:lang w:val="en-GB"/>
        </w:rPr>
        <w:t xml:space="preserve">is the total fish carbon flux in </w:t>
      </w:r>
      <w:r w:rsidRPr="00D53C34">
        <w:rPr>
          <w:rFonts w:ascii="Times New Roman" w:eastAsia="Times New Roman" w:hAnsi="Times New Roman" w:cs="Times New Roman"/>
          <w:i/>
          <w:lang w:val="en-GB"/>
        </w:rPr>
        <w:t>mg C m</w:t>
      </w:r>
      <w:r w:rsidRPr="00D53C34">
        <w:rPr>
          <w:rFonts w:ascii="Times New Roman" w:eastAsia="Times New Roman" w:hAnsi="Times New Roman" w:cs="Times New Roman"/>
          <w:i/>
          <w:vertAlign w:val="superscript"/>
          <w:lang w:val="en-GB"/>
        </w:rPr>
        <w:t>-2</w:t>
      </w:r>
      <w:r w:rsidRPr="00D53C34">
        <w:rPr>
          <w:rFonts w:ascii="Times New Roman" w:eastAsia="Times New Roman" w:hAnsi="Times New Roman" w:cs="Times New Roman"/>
          <w:i/>
          <w:lang w:val="en-GB"/>
        </w:rPr>
        <w:t xml:space="preserve"> d</w:t>
      </w:r>
      <w:r w:rsidRPr="00D53C34">
        <w:rPr>
          <w:rFonts w:ascii="Times New Roman" w:eastAsia="Times New Roman" w:hAnsi="Times New Roman" w:cs="Times New Roman"/>
          <w:i/>
          <w:vertAlign w:val="superscript"/>
          <w:lang w:val="en-GB"/>
        </w:rPr>
        <w:t>-1</w:t>
      </w:r>
      <w:r w:rsidRPr="00D53C34">
        <w:rPr>
          <w:rFonts w:ascii="Times New Roman" w:eastAsia="Times New Roman" w:hAnsi="Times New Roman" w:cs="Times New Roman"/>
          <w:lang w:val="en-GB"/>
        </w:rPr>
        <w:t xml:space="preserve"> associated with all three taxonomic groups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t>
      </w:r>
      <w:proofErr w:type="spellStart"/>
      <w:r w:rsidRPr="00D53C34">
        <w:rPr>
          <w:rFonts w:ascii="Times New Roman" w:eastAsia="Times New Roman" w:hAnsi="Times New Roman" w:cs="Times New Roman"/>
          <w:i/>
          <w:lang w:val="en-GB"/>
        </w:rPr>
        <w:t>P</w:t>
      </w:r>
      <w:r w:rsidRPr="00D53C34">
        <w:rPr>
          <w:rFonts w:ascii="Times New Roman" w:eastAsia="Times New Roman" w:hAnsi="Times New Roman" w:cs="Times New Roman"/>
          <w:i/>
          <w:vertAlign w:val="subscript"/>
          <w:lang w:val="en-GB"/>
        </w:rPr>
        <w:t>g,l</w:t>
      </w:r>
      <w:proofErr w:type="spellEnd"/>
      <w:r w:rsidRPr="00D53C34">
        <w:rPr>
          <w:rFonts w:ascii="Times New Roman" w:eastAsia="Times New Roman" w:hAnsi="Times New Roman" w:cs="Times New Roman"/>
          <w:lang w:val="en-GB"/>
        </w:rPr>
        <w:t xml:space="preserve"> is the proportion of fish within each of 100 length bins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proofErr w:type="spellStart"/>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g,l</w:t>
      </w:r>
      <w:proofErr w:type="spellEnd"/>
      <w:r w:rsidRPr="00D53C34">
        <w:rPr>
          <w:rFonts w:ascii="Times New Roman" w:eastAsia="Times New Roman" w:hAnsi="Times New Roman" w:cs="Times New Roman"/>
          <w:lang w:val="en-GB"/>
        </w:rPr>
        <w:t xml:space="preserve"> is the carbon flux associated with each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within length bin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 xml:space="preserve">, </w:t>
      </w:r>
      <w:proofErr w:type="spellStart"/>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proofErr w:type="spellEnd"/>
      <w:r w:rsidRPr="00D53C34">
        <w:rPr>
          <w:rFonts w:ascii="Times New Roman" w:eastAsia="Times New Roman" w:hAnsi="Times New Roman" w:cs="Times New Roman"/>
          <w:lang w:val="en-GB"/>
        </w:rPr>
        <w:t xml:space="preserve"> is the mean catch biomass of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in grams of wet mass per square meter sampled, and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is the assumed length-independent capture efficiency of the net systems. For example, if we assume that (due to net avoidance) we catch only 10% of the fish that would </w:t>
      </w:r>
      <w:r w:rsidRPr="004D14C3">
        <w:rPr>
          <w:rFonts w:ascii="Times New Roman" w:eastAsia="Times New Roman" w:hAnsi="Times New Roman" w:cs="Times New Roman"/>
          <w:lang w:val="en-GB"/>
        </w:rPr>
        <w:t xml:space="preserve">normally be distributed in that area sampled, then </w:t>
      </w:r>
      <w:r w:rsidRPr="004D14C3">
        <w:rPr>
          <w:rFonts w:ascii="Times New Roman" w:eastAsia="Times New Roman" w:hAnsi="Times New Roman" w:cs="Times New Roman"/>
          <w:i/>
          <w:lang w:val="en-GB"/>
        </w:rPr>
        <w:t>q</w:t>
      </w:r>
      <w:r w:rsidRPr="004D14C3">
        <w:rPr>
          <w:rFonts w:ascii="Times New Roman" w:eastAsia="Times New Roman" w:hAnsi="Times New Roman" w:cs="Times New Roman"/>
          <w:lang w:val="en-GB"/>
        </w:rPr>
        <w:t xml:space="preserve"> = 0.10. </w:t>
      </w:r>
      <w:r w:rsidR="00087F1D" w:rsidRPr="004D14C3">
        <w:rPr>
          <w:rFonts w:ascii="Times New Roman" w:eastAsia="Times New Roman" w:hAnsi="Times New Roman" w:cs="Times New Roman"/>
          <w:lang w:val="en-GB"/>
        </w:rPr>
        <w:t xml:space="preserve">We allow </w:t>
      </w:r>
      <w:r w:rsidR="00087F1D" w:rsidRPr="004D14C3">
        <w:rPr>
          <w:rFonts w:ascii="Times New Roman" w:eastAsia="Times New Roman" w:hAnsi="Times New Roman" w:cs="Times New Roman"/>
          <w:i/>
          <w:iCs/>
          <w:lang w:val="en-GB"/>
        </w:rPr>
        <w:t xml:space="preserve">q </w:t>
      </w:r>
      <w:r w:rsidR="00087F1D" w:rsidRPr="004D14C3">
        <w:rPr>
          <w:rFonts w:ascii="Times New Roman" w:eastAsia="Times New Roman" w:hAnsi="Times New Roman" w:cs="Times New Roman"/>
          <w:lang w:val="en-GB"/>
        </w:rPr>
        <w:t xml:space="preserve">to vary in our sensitivity analysis from </w:t>
      </w:r>
      <w:r w:rsidR="00B53339" w:rsidRPr="004D14C3">
        <w:rPr>
          <w:rFonts w:ascii="Times New Roman" w:eastAsia="Times New Roman" w:hAnsi="Times New Roman" w:cs="Times New Roman"/>
          <w:lang w:val="en-GB"/>
        </w:rPr>
        <w:t>0.05 to 0.50</w:t>
      </w:r>
      <w:r w:rsidR="00087F1D" w:rsidRPr="004D14C3">
        <w:rPr>
          <w:rFonts w:ascii="Times New Roman" w:eastAsia="Times New Roman" w:hAnsi="Times New Roman" w:cs="Times New Roman"/>
          <w:lang w:val="en-GB"/>
        </w:rPr>
        <w:t xml:space="preserve"> </w:t>
      </w:r>
      <w:r w:rsidR="004D14C3" w:rsidRPr="004D14C3">
        <w:rPr>
          <w:rFonts w:ascii="Times New Roman" w:eastAsia="Times New Roman" w:hAnsi="Times New Roman" w:cs="Times New Roman"/>
          <w:lang w:val="en-GB"/>
        </w:rPr>
        <w:t>(</w:t>
      </w:r>
      <w:r w:rsidR="004D14C3" w:rsidRPr="00826223">
        <w:rPr>
          <w:rFonts w:ascii="Times New Roman" w:eastAsia="Times New Roman" w:hAnsi="Times New Roman" w:cs="Times New Roman"/>
          <w:color w:val="000000"/>
          <w:lang w:val="en-GB"/>
        </w:rPr>
        <w:t xml:space="preserve">Belcher et al., 2019; Williams and Koslow 1997; Pakhomov et al., 2019) </w:t>
      </w:r>
      <w:r w:rsidR="00087F1D" w:rsidRPr="004D14C3">
        <w:rPr>
          <w:rFonts w:ascii="Times New Roman" w:eastAsia="Times New Roman" w:hAnsi="Times New Roman" w:cs="Times New Roman"/>
          <w:lang w:val="en-GB"/>
        </w:rPr>
        <w:t xml:space="preserve">(Table S1). </w:t>
      </w:r>
      <w:r w:rsidRPr="004D14C3">
        <w:rPr>
          <w:rFonts w:ascii="Times New Roman" w:eastAsia="Times New Roman" w:hAnsi="Times New Roman" w:cs="Times New Roman"/>
          <w:lang w:val="en-GB"/>
        </w:rPr>
        <w:t>Uncertainty in the mean catch biomass of each taxonomic group was found by averaging</w:t>
      </w:r>
      <w:r w:rsidRPr="00D53C34">
        <w:rPr>
          <w:rFonts w:ascii="Times New Roman" w:eastAsia="Times New Roman" w:hAnsi="Times New Roman" w:cs="Times New Roman"/>
          <w:lang w:val="en-GB"/>
        </w:rPr>
        <w:t xml:space="preserve"> across eight simulated tows, where each tow’s areal biomass density (</w:t>
      </w:r>
      <w:proofErr w:type="spellStart"/>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proofErr w:type="spellEnd"/>
      <w:r w:rsidRPr="00D53C34">
        <w:rPr>
          <w:rFonts w:ascii="Times New Roman" w:eastAsia="Times New Roman" w:hAnsi="Times New Roman" w:cs="Times New Roman"/>
          <w:lang w:val="en-GB"/>
        </w:rPr>
        <w:t xml:space="preserve">) was drawn from a normal distribution </w:t>
      </w:r>
      <w:r w:rsidR="001065F9">
        <w:rPr>
          <w:rFonts w:ascii="Times New Roman" w:eastAsia="Times New Roman" w:hAnsi="Times New Roman" w:cs="Times New Roman"/>
          <w:lang w:val="en-GB"/>
        </w:rPr>
        <w:br/>
      </w:r>
    </w:p>
    <w:p w14:paraId="00000030" w14:textId="77777777" w:rsidR="0060432E" w:rsidRPr="00D53C34" w:rsidRDefault="009152F0">
      <w:pPr>
        <w:spacing w:line="480" w:lineRule="auto"/>
        <w:ind w:left="2880" w:firstLine="720"/>
        <w:rPr>
          <w:rFonts w:ascii="Times New Roman" w:eastAsia="Times New Roman" w:hAnsi="Times New Roman" w:cs="Times New Roman"/>
          <w:i/>
          <w:lang w:val="en-GB"/>
        </w:rPr>
      </w:pPr>
      <w:r w:rsidRPr="00D53C34">
        <w:rPr>
          <w:rFonts w:ascii="Times New Roman" w:eastAsia="Times New Roman" w:hAnsi="Times New Roman" w:cs="Times New Roman"/>
          <w:i/>
          <w:noProof/>
        </w:rPr>
        <w:drawing>
          <wp:inline distT="0" distB="0" distL="0" distR="0" wp14:anchorId="552CA1CF" wp14:editId="5ABEF334">
            <wp:extent cx="1259804" cy="235083"/>
            <wp:effectExtent l="0" t="0" r="0" b="0"/>
            <wp:docPr id="2089730683" name="image3.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ack background with a black square&#10;&#10;Description automatically generated with medium confidence"/>
                    <pic:cNvPicPr preferRelativeResize="0"/>
                  </pic:nvPicPr>
                  <pic:blipFill>
                    <a:blip r:embed="rId9"/>
                    <a:srcRect/>
                    <a:stretch>
                      <a:fillRect/>
                    </a:stretch>
                  </pic:blipFill>
                  <pic:spPr>
                    <a:xfrm>
                      <a:off x="0" y="0"/>
                      <a:ext cx="1259804" cy="235083"/>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2)</w:t>
      </w:r>
    </w:p>
    <w:p w14:paraId="00000031" w14:textId="2663698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with mean </w:t>
      </w:r>
      <w:r w:rsidRPr="00D53C34">
        <w:rPr>
          <w:rFonts w:ascii="Times New Roman" w:eastAsia="Symbol" w:hAnsi="Times New Roman" w:cs="Times New Roman"/>
          <w:lang w:val="en-GB"/>
        </w:rPr>
        <w:t>μ</w:t>
      </w:r>
      <w:r w:rsidRPr="00D53C34">
        <w:rPr>
          <w:rFonts w:ascii="Times New Roman" w:eastAsia="Times New Roman" w:hAnsi="Times New Roman" w:cs="Times New Roman"/>
          <w:lang w:val="en-GB"/>
        </w:rPr>
        <w:t xml:space="preserve"> and standard deviation </w:t>
      </w:r>
      <w:r w:rsidRPr="00D53C34">
        <w:rPr>
          <w:rFonts w:ascii="Times New Roman" w:eastAsia="Symbol" w:hAnsi="Times New Roman" w:cs="Times New Roman"/>
          <w:lang w:val="en-GB"/>
        </w:rPr>
        <w:t>σ</w:t>
      </w:r>
      <w:r w:rsidRPr="00D53C34">
        <w:rPr>
          <w:rFonts w:ascii="Times New Roman" w:eastAsia="Times New Roman" w:hAnsi="Times New Roman" w:cs="Times New Roman"/>
          <w:lang w:val="en-GB"/>
        </w:rPr>
        <w:t xml:space="preserve">, where the mean and standard deviation represent </w:t>
      </w:r>
      <w:r w:rsidR="00F93ABF">
        <w:rPr>
          <w:rFonts w:ascii="Times New Roman" w:eastAsia="Times New Roman" w:hAnsi="Times New Roman" w:cs="Times New Roman"/>
          <w:lang w:val="en-GB"/>
        </w:rPr>
        <w:t>the sample mean and standard deviation</w:t>
      </w:r>
      <w:r w:rsidR="00F93ABF"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of the eight empirical tows for that taxon. </w:t>
      </w:r>
      <w:r w:rsidR="00FF5790">
        <w:rPr>
          <w:rFonts w:ascii="Times New Roman" w:eastAsia="Times New Roman" w:hAnsi="Times New Roman" w:cs="Times New Roman"/>
          <w:lang w:val="en-GB"/>
        </w:rPr>
        <w:t xml:space="preserve">We chose a normal distribution because its limitations (e.g., that normal distributions tend to have too few observations in the tails) are well known, and we lack sufficient data to draw conclusions about the underlying probability distribution of </w:t>
      </w:r>
      <w:proofErr w:type="spellStart"/>
      <w:r w:rsidR="00FF5790">
        <w:rPr>
          <w:rFonts w:ascii="Times New Roman" w:eastAsia="Times New Roman" w:hAnsi="Times New Roman" w:cs="Times New Roman"/>
          <w:lang w:val="en-GB"/>
        </w:rPr>
        <w:t>tow</w:t>
      </w:r>
      <w:proofErr w:type="spellEnd"/>
      <w:r w:rsidR="00FF5790">
        <w:rPr>
          <w:rFonts w:ascii="Times New Roman" w:eastAsia="Times New Roman" w:hAnsi="Times New Roman" w:cs="Times New Roman"/>
          <w:lang w:val="en-GB"/>
        </w:rPr>
        <w:t xml:space="preserve"> catches. </w:t>
      </w:r>
      <w:r w:rsidR="005E27EB">
        <w:rPr>
          <w:rFonts w:ascii="Times New Roman" w:eastAsia="Times New Roman" w:hAnsi="Times New Roman" w:cs="Times New Roman"/>
          <w:lang w:val="en-GB"/>
        </w:rPr>
        <w:t>Simulated tows are used here to represent uncertainty in subsequent sensitivity analyses because although a different set of tows would not have had the same catch</w:t>
      </w:r>
      <w:r w:rsidR="00C0692B">
        <w:rPr>
          <w:rFonts w:ascii="Times New Roman" w:eastAsia="Times New Roman" w:hAnsi="Times New Roman" w:cs="Times New Roman"/>
          <w:lang w:val="en-GB"/>
        </w:rPr>
        <w:t xml:space="preserve"> biomass and composition</w:t>
      </w:r>
      <w:r w:rsidR="005E27EB">
        <w:rPr>
          <w:rFonts w:ascii="Times New Roman" w:eastAsia="Times New Roman" w:hAnsi="Times New Roman" w:cs="Times New Roman"/>
          <w:lang w:val="en-GB"/>
        </w:rPr>
        <w:t xml:space="preserve">, the catches obtained </w:t>
      </w:r>
      <w:r w:rsidR="00C0692B">
        <w:rPr>
          <w:rFonts w:ascii="Times New Roman" w:eastAsia="Times New Roman" w:hAnsi="Times New Roman" w:cs="Times New Roman"/>
          <w:lang w:val="en-GB"/>
        </w:rPr>
        <w:t>from</w:t>
      </w:r>
      <w:r w:rsidR="00926E04">
        <w:rPr>
          <w:rFonts w:ascii="Times New Roman" w:eastAsia="Times New Roman" w:hAnsi="Times New Roman" w:cs="Times New Roman"/>
          <w:lang w:val="en-GB"/>
        </w:rPr>
        <w:t xml:space="preserve"> the true</w:t>
      </w:r>
      <w:r w:rsidR="00C0692B">
        <w:rPr>
          <w:rFonts w:ascii="Times New Roman" w:eastAsia="Times New Roman" w:hAnsi="Times New Roman" w:cs="Times New Roman"/>
          <w:lang w:val="en-GB"/>
        </w:rPr>
        <w:t xml:space="preserve"> tows </w:t>
      </w:r>
      <w:r w:rsidR="005E27EB">
        <w:rPr>
          <w:rFonts w:ascii="Times New Roman" w:eastAsia="Times New Roman" w:hAnsi="Times New Roman" w:cs="Times New Roman"/>
          <w:lang w:val="en-GB"/>
        </w:rPr>
        <w:t xml:space="preserve">were </w:t>
      </w:r>
      <w:r w:rsidR="005E27EB">
        <w:rPr>
          <w:rFonts w:ascii="Times New Roman" w:eastAsia="Times New Roman" w:hAnsi="Times New Roman" w:cs="Times New Roman"/>
          <w:lang w:val="en-GB"/>
        </w:rPr>
        <w:lastRenderedPageBreak/>
        <w:t xml:space="preserve">presumably sampled from a true distribution of fish biomass at the study site. </w:t>
      </w:r>
      <w:r w:rsidR="00C0692B">
        <w:rPr>
          <w:rFonts w:ascii="Times New Roman" w:eastAsia="Times New Roman" w:hAnsi="Times New Roman" w:cs="Times New Roman"/>
          <w:lang w:val="en-GB"/>
        </w:rPr>
        <w:t xml:space="preserve">In </w:t>
      </w:r>
      <w:r w:rsidR="00633E35">
        <w:rPr>
          <w:rFonts w:ascii="Times New Roman" w:eastAsia="Times New Roman" w:hAnsi="Times New Roman" w:cs="Times New Roman"/>
          <w:lang w:val="en-GB"/>
        </w:rPr>
        <w:t>summary</w:t>
      </w:r>
      <w:r w:rsidR="00C0692B">
        <w:rPr>
          <w:rFonts w:ascii="Times New Roman" w:eastAsia="Times New Roman" w:hAnsi="Times New Roman" w:cs="Times New Roman"/>
          <w:lang w:val="en-GB"/>
        </w:rPr>
        <w:t xml:space="preserve">, empirical tow data was used to estimate the </w:t>
      </w:r>
      <w:r w:rsidR="008B2A83">
        <w:rPr>
          <w:rFonts w:ascii="Times New Roman" w:eastAsia="Times New Roman" w:hAnsi="Times New Roman" w:cs="Times New Roman"/>
          <w:lang w:val="en-GB"/>
        </w:rPr>
        <w:t xml:space="preserve">mean and standard deviation of the </w:t>
      </w:r>
      <w:r w:rsidR="00C0692B">
        <w:rPr>
          <w:rFonts w:ascii="Times New Roman" w:eastAsia="Times New Roman" w:hAnsi="Times New Roman" w:cs="Times New Roman"/>
          <w:lang w:val="en-GB"/>
        </w:rPr>
        <w:t xml:space="preserve">true probability distribution of fish biomass. </w:t>
      </w:r>
    </w:p>
    <w:p w14:paraId="00000032" w14:textId="7777777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 </w:t>
      </w:r>
    </w:p>
    <w:p w14:paraId="00000033" w14:textId="27E9FDE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found the range of plausible fish carbon flux estimates using a Monte Carlo sensitivity analysis. This Monte Carlo analysis propagated uncertainty in fish biomass </w:t>
      </w:r>
      <w:r w:rsidR="00AC534A" w:rsidRPr="00D53C34">
        <w:rPr>
          <w:rFonts w:ascii="Times New Roman" w:eastAsia="Times New Roman" w:hAnsi="Times New Roman" w:cs="Times New Roman"/>
          <w:lang w:val="en-GB"/>
        </w:rPr>
        <w:t>as well as bioenergetic parameter uncertainty</w:t>
      </w:r>
      <w:r w:rsidRPr="00D53C34">
        <w:rPr>
          <w:rFonts w:ascii="Times New Roman" w:eastAsia="Times New Roman" w:hAnsi="Times New Roman" w:cs="Times New Roman"/>
          <w:lang w:val="en-GB"/>
        </w:rPr>
        <w:t xml:space="preserve">. To calculate the range of feasible carbon flux estimates given parameter uncertainties, we identified feasible ranges for each parameter using cruise data when available or literature data when appropriate cruise data were unavailable (nominal values and ranges are provided in Appendix D). Biomass was standardized by sampling effort in grams of wet mass per unit area swept (hereafter referred to as areal biomass density) and calculated from the catch of both the MOCNESS-1 and MOCNESS-10, where the mean and standard deviation of areal biomass density at the study site was based on fish densities and fish length distributions from as many tows as possible (Appendix C). The capture efficiency of these net systems was allowed to vary between 5% and 50% in the sensitivity analysis based on previous studies using nets of comparable mouth opening sizes (Belcher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Kaartvedt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2012; Pakhomov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Williams and Koslow, 1997). Probability distribution functions were defined for each parameter (Appendix D). We then used a Monte Carlo analysis to generate 1,000 simulations that randomly sampled parameter space and calculated carbon flux for each simulated vector of parameters. Where fish carbon flux calculations for migrating and non-migrating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shared a parameter, the same parameter value was used for both types of fish within that simulation. To compare uncertainty associated with bioenergetic parameters versus biomass estimation, this Monte Carlo analysis was repeated under three scenarios: one where </w:t>
      </w:r>
      <w:r w:rsidRPr="00D53C34">
        <w:rPr>
          <w:rFonts w:ascii="Times New Roman" w:eastAsia="Times New Roman" w:hAnsi="Times New Roman" w:cs="Times New Roman"/>
          <w:lang w:val="en-GB"/>
        </w:rPr>
        <w:lastRenderedPageBreak/>
        <w:t>only bioenergetic parameters (Appendix D) varied, one where only estimated or assumed biomass parameters (</w:t>
      </w:r>
      <w:r w:rsidR="00D23B93">
        <w:rPr>
          <w:rFonts w:ascii="Times New Roman" w:eastAsia="Times New Roman" w:hAnsi="Times New Roman" w:cs="Times New Roman"/>
          <w:lang w:val="en-GB"/>
        </w:rPr>
        <w:t xml:space="preserve">e.g., </w:t>
      </w:r>
      <w:r w:rsidRPr="00D53C34">
        <w:rPr>
          <w:rFonts w:ascii="Times New Roman" w:eastAsia="Times New Roman" w:hAnsi="Times New Roman" w:cs="Times New Roman"/>
          <w:lang w:val="en-GB"/>
        </w:rPr>
        <w:t>catch and net capture efficiency) varied, and one where both bioenergetic and biomass parameters varied.</w:t>
      </w:r>
    </w:p>
    <w:p w14:paraId="00000034" w14:textId="77777777" w:rsidR="0060432E" w:rsidRPr="00D53C34" w:rsidRDefault="0060432E">
      <w:pPr>
        <w:spacing w:line="480" w:lineRule="auto"/>
        <w:rPr>
          <w:rFonts w:ascii="Times New Roman" w:eastAsia="Times New Roman" w:hAnsi="Times New Roman" w:cs="Times New Roman"/>
          <w:lang w:val="en-GB"/>
        </w:rPr>
      </w:pPr>
    </w:p>
    <w:p w14:paraId="00000036" w14:textId="34F9E52C"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w:t>
      </w:r>
      <w:r w:rsidR="00D43DF8">
        <w:rPr>
          <w:rFonts w:ascii="Times New Roman" w:eastAsia="Times New Roman" w:hAnsi="Times New Roman" w:cs="Times New Roman"/>
          <w:lang w:val="en-GB"/>
        </w:rPr>
        <w:t>calculated</w:t>
      </w:r>
      <w:r w:rsidR="00D43DF8"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transport for the fish community at this study site using a model that incorporates bioenergetics and movement parameters of mesopelagic fishes and determines the fate of the carbon in their bioenergetic output past a chosen flux boundary (Fig. 2). The structure and parameterization of this model is described in detail by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 summary, this model estimates the amount of carbon transported daily by the fish community. Biomass information, migration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and bioenergetic accounting is used to estimate the transport of carbon via specific dynamic action (respiration associated with the digestion of food), non-digestion related respiration (based on routine metabolic rate according to Ikeda 2016), mortality, egestion (fecal waste) and excretion (non-fecal waste) past a chosen flux boundary</w:t>
      </w:r>
      <w:r w:rsidRPr="009D7A32">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We use published rates of dissolved inorganic carbon (carbonate) production by marine fishes for calculating excretion flux</w:t>
      </w:r>
      <w:r w:rsidR="00314BF4">
        <w:rPr>
          <w:rFonts w:ascii="Times New Roman" w:eastAsia="Times New Roman" w:hAnsi="Times New Roman" w:cs="Times New Roman"/>
          <w:lang w:val="en-GB"/>
        </w:rPr>
        <w:t xml:space="preserve"> (Wilson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2009)</w:t>
      </w:r>
      <w:r w:rsidR="00814CEA" w:rsidRPr="009D7A32">
        <w:rPr>
          <w:rFonts w:ascii="Times New Roman" w:eastAsia="Times New Roman" w:hAnsi="Times New Roman" w:cs="Times New Roman"/>
          <w:lang w:val="en-GB"/>
        </w:rPr>
        <w:t xml:space="preserve">; to our knowledge, </w:t>
      </w:r>
      <w:r w:rsidR="00E5002B">
        <w:rPr>
          <w:rFonts w:ascii="Times New Roman" w:eastAsia="Times New Roman" w:hAnsi="Times New Roman" w:cs="Times New Roman"/>
          <w:lang w:val="en-GB"/>
        </w:rPr>
        <w:t xml:space="preserve">substantial </w:t>
      </w:r>
      <w:r w:rsidR="00814CEA" w:rsidRPr="009D7A32">
        <w:rPr>
          <w:rFonts w:ascii="Times New Roman" w:eastAsia="Times New Roman" w:hAnsi="Times New Roman" w:cs="Times New Roman"/>
          <w:lang w:val="en-GB"/>
        </w:rPr>
        <w:t xml:space="preserve">rates of dissolved organic carbon production </w:t>
      </w:r>
      <w:r w:rsidR="00FC4C55" w:rsidRPr="009D7A32">
        <w:rPr>
          <w:rFonts w:ascii="Times New Roman" w:eastAsia="Times New Roman" w:hAnsi="Times New Roman" w:cs="Times New Roman"/>
          <w:lang w:val="en-GB"/>
        </w:rPr>
        <w:t xml:space="preserve">that </w:t>
      </w:r>
      <w:r w:rsidR="00753957">
        <w:rPr>
          <w:rFonts w:ascii="Times New Roman" w:eastAsia="Times New Roman" w:hAnsi="Times New Roman" w:cs="Times New Roman"/>
          <w:lang w:val="en-GB"/>
        </w:rPr>
        <w:t>are</w:t>
      </w:r>
      <w:r w:rsidR="00FC4C55" w:rsidRPr="009D7A32">
        <w:rPr>
          <w:rFonts w:ascii="Times New Roman" w:eastAsia="Times New Roman" w:hAnsi="Times New Roman" w:cs="Times New Roman"/>
          <w:lang w:val="en-GB"/>
        </w:rPr>
        <w:t xml:space="preserve"> independent from egestion </w:t>
      </w:r>
      <w:r w:rsidR="003A0A20">
        <w:rPr>
          <w:rFonts w:ascii="Times New Roman" w:eastAsia="Times New Roman" w:hAnsi="Times New Roman" w:cs="Times New Roman"/>
          <w:lang w:val="en-GB"/>
        </w:rPr>
        <w:t>(</w:t>
      </w:r>
      <w:r w:rsidR="009F2262">
        <w:rPr>
          <w:rFonts w:ascii="Times New Roman" w:eastAsia="Times New Roman" w:hAnsi="Times New Roman" w:cs="Times New Roman"/>
          <w:lang w:val="en-GB"/>
        </w:rPr>
        <w:t>e.g., digestible carbon that is</w:t>
      </w:r>
      <w:r w:rsidR="003A0A20">
        <w:rPr>
          <w:rFonts w:ascii="Times New Roman" w:eastAsia="Times New Roman" w:hAnsi="Times New Roman" w:cs="Times New Roman"/>
          <w:lang w:val="en-GB"/>
        </w:rPr>
        <w:t xml:space="preserve"> shed from skin as </w:t>
      </w:r>
      <w:r w:rsidR="009F2262">
        <w:rPr>
          <w:rFonts w:ascii="Times New Roman" w:eastAsia="Times New Roman" w:hAnsi="Times New Roman" w:cs="Times New Roman"/>
          <w:lang w:val="en-GB"/>
        </w:rPr>
        <w:t xml:space="preserve">mucus or </w:t>
      </w:r>
      <w:r w:rsidR="00631341">
        <w:rPr>
          <w:rFonts w:ascii="Times New Roman" w:eastAsia="Times New Roman" w:hAnsi="Times New Roman" w:cs="Times New Roman"/>
          <w:lang w:val="en-GB"/>
        </w:rPr>
        <w:t>released as metabolic waste products from gills</w:t>
      </w:r>
      <w:r w:rsidR="003A0A20">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ha</w:t>
      </w:r>
      <w:r w:rsidR="00753957">
        <w:rPr>
          <w:rFonts w:ascii="Times New Roman" w:eastAsia="Times New Roman" w:hAnsi="Times New Roman" w:cs="Times New Roman"/>
          <w:lang w:val="en-GB"/>
        </w:rPr>
        <w:t>ve</w:t>
      </w:r>
      <w:r w:rsidR="00814CEA" w:rsidRPr="009D7A32">
        <w:rPr>
          <w:rFonts w:ascii="Times New Roman" w:eastAsia="Times New Roman" w:hAnsi="Times New Roman" w:cs="Times New Roman"/>
          <w:lang w:val="en-GB"/>
        </w:rPr>
        <w:t xml:space="preserve"> not yet been quantified for marine fishes</w:t>
      </w:r>
      <w:r w:rsidR="00314BF4">
        <w:rPr>
          <w:rFonts w:ascii="Times New Roman" w:eastAsia="Times New Roman" w:hAnsi="Times New Roman" w:cs="Times New Roman"/>
          <w:lang w:val="en-GB"/>
        </w:rPr>
        <w:t xml:space="preserve"> (Saba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xml:space="preserve"> 2021)</w:t>
      </w:r>
      <w:r w:rsidR="00814CEA" w:rsidRPr="009D7A32">
        <w:rPr>
          <w:rFonts w:ascii="Times New Roman" w:eastAsia="Times New Roman" w:hAnsi="Times New Roman" w:cs="Times New Roman"/>
          <w:lang w:val="en-GB"/>
        </w:rPr>
        <w:t>.</w:t>
      </w:r>
      <w:r w:rsidR="00814CE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We consider some respiration to be associated with specific dynamic action because the regression used to estimate fish respiration rates (Ikeda, 2016) is based on empirical measurements of routine respiration rates </w:t>
      </w:r>
      <w:r w:rsidRPr="009A1746">
        <w:rPr>
          <w:rFonts w:ascii="Times New Roman" w:eastAsia="Times New Roman" w:hAnsi="Times New Roman" w:cs="Times New Roman"/>
          <w:lang w:val="en-GB"/>
        </w:rPr>
        <w:t xml:space="preserve">from typically food-deprived fish. In contrast, the </w:t>
      </w:r>
      <w:r w:rsidRPr="009A1746">
        <w:rPr>
          <w:rFonts w:ascii="Times New Roman" w:eastAsia="Times New Roman" w:hAnsi="Times New Roman" w:cs="Times New Roman"/>
          <w:i/>
          <w:lang w:val="en-GB"/>
        </w:rPr>
        <w:t xml:space="preserve">in situ </w:t>
      </w:r>
      <w:r w:rsidRPr="009A1746">
        <w:rPr>
          <w:rFonts w:ascii="Times New Roman" w:eastAsia="Times New Roman" w:hAnsi="Times New Roman" w:cs="Times New Roman"/>
          <w:lang w:val="en-GB"/>
        </w:rPr>
        <w:t>fish represented in our calculations had b</w:t>
      </w:r>
      <w:r w:rsidRPr="00D53C34">
        <w:rPr>
          <w:rFonts w:ascii="Times New Roman" w:eastAsia="Times New Roman" w:hAnsi="Times New Roman" w:cs="Times New Roman"/>
          <w:lang w:val="en-GB"/>
        </w:rPr>
        <w:t>een recently feeding based on</w:t>
      </w:r>
      <w:r w:rsidR="0070295E">
        <w:rPr>
          <w:rFonts w:ascii="Times New Roman" w:eastAsia="Times New Roman" w:hAnsi="Times New Roman" w:cs="Times New Roman"/>
          <w:lang w:val="en-GB"/>
        </w:rPr>
        <w:t xml:space="preserve"> morphological</w:t>
      </w:r>
      <w:r w:rsidRPr="00D53C34">
        <w:rPr>
          <w:rFonts w:ascii="Times New Roman" w:eastAsia="Times New Roman" w:hAnsi="Times New Roman" w:cs="Times New Roman"/>
          <w:lang w:val="en-GB"/>
        </w:rPr>
        <w:t xml:space="preserve"> gut content analysis of a subset of the catch (Appendix F), so they presumably were releasing additional respired carbon dioxide associated with digestion, i.e., </w:t>
      </w:r>
      <w:r w:rsidRPr="00D53C34">
        <w:rPr>
          <w:rFonts w:ascii="Times New Roman" w:eastAsia="Times New Roman" w:hAnsi="Times New Roman" w:cs="Times New Roman"/>
          <w:lang w:val="en-GB"/>
        </w:rPr>
        <w:lastRenderedPageBreak/>
        <w:t>specific dynamic action. Though specific dynamic action and respiration not related to digestion are distinguished in our calculations, total carbon dioxide production via respiration would be the sum of specific dynamic action (i.e., heat increment) and other processes related to metabolism such as maintenance, heat loss</w:t>
      </w:r>
      <w:r w:rsidR="007971D6">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activity (Brett and Groves, 1979). </w:t>
      </w:r>
    </w:p>
    <w:p w14:paraId="6895FEF3" w14:textId="4E18006F" w:rsidR="00C369E2" w:rsidRPr="00D53C34" w:rsidRDefault="00C369E2" w:rsidP="00AF1982">
      <w:pPr>
        <w:spacing w:line="48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09D58E26" wp14:editId="12FE05BF">
            <wp:extent cx="5092505" cy="2867254"/>
            <wp:effectExtent l="0" t="0" r="635" b="3175"/>
            <wp:docPr id="811709760" name="Picture 1" descr="A diagram of a fish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760" name="Picture 1" descr="A diagram of a fish life cy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5885" cy="2880418"/>
                    </a:xfrm>
                    <a:prstGeom prst="rect">
                      <a:avLst/>
                    </a:prstGeom>
                  </pic:spPr>
                </pic:pic>
              </a:graphicData>
            </a:graphic>
          </wp:inline>
        </w:drawing>
      </w:r>
    </w:p>
    <w:p w14:paraId="00000037" w14:textId="75D53B34" w:rsidR="0060432E" w:rsidRPr="00D53C34" w:rsidRDefault="009152F0" w:rsidP="00960B12">
      <w:pPr>
        <w:rPr>
          <w:rFonts w:ascii="Times New Roman" w:eastAsia="Times New Roman" w:hAnsi="Times New Roman" w:cs="Times New Roman"/>
          <w:lang w:val="en-GB"/>
        </w:rPr>
      </w:pPr>
      <w:r w:rsidRPr="00D53C34">
        <w:rPr>
          <w:rFonts w:ascii="Times New Roman" w:eastAsia="Times New Roman" w:hAnsi="Times New Roman" w:cs="Times New Roman"/>
          <w:lang w:val="en-GB"/>
        </w:rPr>
        <w:t>Fig. 2. Visualization of the fish carbon flux model and fish</w:t>
      </w:r>
      <w:r w:rsidR="005457CC">
        <w:rPr>
          <w:rFonts w:ascii="Times New Roman" w:eastAsia="Times New Roman" w:hAnsi="Times New Roman" w:cs="Times New Roman"/>
          <w:lang w:val="en-GB"/>
        </w:rPr>
        <w:t xml:space="preserve">-mediated </w:t>
      </w:r>
      <w:r w:rsidR="00465791">
        <w:rPr>
          <w:rFonts w:ascii="Times New Roman" w:eastAsia="Times New Roman" w:hAnsi="Times New Roman" w:cs="Times New Roman"/>
          <w:lang w:val="en-GB"/>
        </w:rPr>
        <w:t xml:space="preserve">flux </w:t>
      </w:r>
      <w:r w:rsidRPr="00D53C34">
        <w:rPr>
          <w:rFonts w:ascii="Times New Roman" w:eastAsia="Times New Roman" w:hAnsi="Times New Roman" w:cs="Times New Roman"/>
          <w:lang w:val="en-GB"/>
        </w:rPr>
        <w:t>pathways considered</w:t>
      </w:r>
      <w:r w:rsidR="00C369E2">
        <w:rPr>
          <w:rFonts w:ascii="Times New Roman" w:eastAsia="Times New Roman" w:hAnsi="Times New Roman" w:cs="Times New Roman"/>
          <w:lang w:val="en-GB"/>
        </w:rPr>
        <w:t xml:space="preserve">, including </w:t>
      </w:r>
      <w:r w:rsidR="008532D2">
        <w:rPr>
          <w:rFonts w:ascii="Times New Roman" w:eastAsia="Times New Roman" w:hAnsi="Times New Roman" w:cs="Times New Roman"/>
          <w:lang w:val="en-GB"/>
        </w:rPr>
        <w:t xml:space="preserve">respiration, </w:t>
      </w:r>
      <w:r w:rsidRPr="00D53C34">
        <w:rPr>
          <w:rFonts w:ascii="Times New Roman" w:eastAsia="Times New Roman" w:hAnsi="Times New Roman" w:cs="Times New Roman"/>
          <w:lang w:val="en-GB"/>
        </w:rPr>
        <w:t>mortality</w:t>
      </w:r>
      <w:r w:rsidR="00C369E2">
        <w:rPr>
          <w:rFonts w:ascii="Times New Roman" w:eastAsia="Times New Roman" w:hAnsi="Times New Roman" w:cs="Times New Roman"/>
          <w:lang w:val="en-GB"/>
        </w:rPr>
        <w:t xml:space="preserve">, and egestion (fecal waste) or excretion (non-fecal waste). </w:t>
      </w:r>
      <w:r w:rsidRPr="00D53C34">
        <w:rPr>
          <w:rFonts w:ascii="Times New Roman" w:eastAsia="Times New Roman" w:hAnsi="Times New Roman" w:cs="Times New Roman"/>
          <w:lang w:val="en-GB"/>
        </w:rPr>
        <w:t xml:space="preserve">Alongside the estimates from the fish carbon flux estimates for this study site, we also compare fish carbon flux to </w:t>
      </w:r>
      <w:r w:rsidR="00C369E2">
        <w:rPr>
          <w:rFonts w:ascii="Times New Roman" w:eastAsia="Times New Roman" w:hAnsi="Times New Roman" w:cs="Times New Roman"/>
          <w:lang w:val="en-GB"/>
        </w:rPr>
        <w:t>carbon flux</w:t>
      </w:r>
      <w:r w:rsidRPr="00D53C34">
        <w:rPr>
          <w:rFonts w:ascii="Times New Roman" w:eastAsia="Times New Roman" w:hAnsi="Times New Roman" w:cs="Times New Roman"/>
          <w:lang w:val="en-GB"/>
        </w:rPr>
        <w:t xml:space="preserve"> associated with zooplankton and sinking particles. </w:t>
      </w:r>
    </w:p>
    <w:p w14:paraId="00000038" w14:textId="77777777" w:rsidR="0060432E" w:rsidRPr="00D53C34" w:rsidRDefault="0060432E">
      <w:pPr>
        <w:spacing w:line="480" w:lineRule="auto"/>
        <w:rPr>
          <w:rFonts w:ascii="Times New Roman" w:eastAsia="Times New Roman" w:hAnsi="Times New Roman" w:cs="Times New Roman"/>
          <w:lang w:val="en-GB"/>
        </w:rPr>
      </w:pPr>
    </w:p>
    <w:p w14:paraId="00000039" w14:textId="64A6CCF5"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model of fish carbon flux defines the daily activity pattern of the taxa described. For vertically migrating taxa, we incorporate the minimum and maximum depth of migration, and the amount of time spent migrating versus foraging or at a potentially lower metabolic state during the day. We also consider the contribution of non-migrating fishes</w:t>
      </w:r>
      <w:r w:rsidR="002A11FF">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although they do not actively transport carbon across the flux boundary, we assume they ingest some zooplankton that may have otherwise migrated </w:t>
      </w:r>
      <w:r w:rsidR="002A11FF">
        <w:rPr>
          <w:rFonts w:ascii="Times New Roman" w:eastAsia="Times New Roman" w:hAnsi="Times New Roman" w:cs="Times New Roman"/>
          <w:lang w:val="en-GB"/>
        </w:rPr>
        <w:t xml:space="preserve">and released carbon </w:t>
      </w:r>
      <w:r w:rsidRPr="00D53C34">
        <w:rPr>
          <w:rFonts w:ascii="Times New Roman" w:eastAsia="Times New Roman" w:hAnsi="Times New Roman" w:cs="Times New Roman"/>
          <w:lang w:val="en-GB"/>
        </w:rPr>
        <w:t xml:space="preserve">above the flux boundary. To estimate carbon transported by each fish carbon flux pathway, we estimate the daily ingestion of energy needed to meet </w:t>
      </w:r>
      <w:r w:rsidR="009F2262">
        <w:rPr>
          <w:rFonts w:ascii="Times New Roman" w:eastAsia="Times New Roman" w:hAnsi="Times New Roman" w:cs="Times New Roman"/>
          <w:lang w:val="en-GB"/>
        </w:rPr>
        <w:t xml:space="preserve">the sum of </w:t>
      </w:r>
      <w:r w:rsidRPr="00D53C34">
        <w:rPr>
          <w:rFonts w:ascii="Times New Roman" w:eastAsia="Times New Roman" w:hAnsi="Times New Roman" w:cs="Times New Roman"/>
          <w:lang w:val="en-GB"/>
        </w:rPr>
        <w:t>energy requirements</w:t>
      </w:r>
      <w:r w:rsidR="00294D37">
        <w:rPr>
          <w:rFonts w:ascii="Times New Roman" w:eastAsia="Times New Roman" w:hAnsi="Times New Roman" w:cs="Times New Roman"/>
          <w:lang w:val="en-GB"/>
        </w:rPr>
        <w:t>. These assumed energy requirements include</w:t>
      </w:r>
      <w:r w:rsidR="00294D37" w:rsidRPr="00D53C34">
        <w:rPr>
          <w:rFonts w:ascii="Times New Roman" w:eastAsia="Times New Roman" w:hAnsi="Times New Roman" w:cs="Times New Roman"/>
          <w:lang w:val="en-GB"/>
        </w:rPr>
        <w:t xml:space="preserve"> energy</w:t>
      </w:r>
      <w:r w:rsidRPr="00D53C34">
        <w:rPr>
          <w:rFonts w:ascii="Times New Roman" w:eastAsia="Times New Roman" w:hAnsi="Times New Roman" w:cs="Times New Roman"/>
          <w:lang w:val="en-GB"/>
        </w:rPr>
        <w:t xml:space="preserve"> lost </w:t>
      </w:r>
      <w:r w:rsidRPr="00D53C34">
        <w:rPr>
          <w:rFonts w:ascii="Times New Roman" w:eastAsia="Times New Roman" w:hAnsi="Times New Roman" w:cs="Times New Roman"/>
          <w:lang w:val="en-GB"/>
        </w:rPr>
        <w:lastRenderedPageBreak/>
        <w:t xml:space="preserve">to respiration, specific dynamic action, mortality, egestion and excretion according to </w:t>
      </w:r>
      <w:r w:rsidR="001529FE">
        <w:rPr>
          <w:rFonts w:ascii="Times New Roman" w:eastAsia="Times New Roman" w:hAnsi="Times New Roman" w:cs="Times New Roman"/>
          <w:lang w:val="en-GB"/>
        </w:rPr>
        <w:t xml:space="preserve">a set of equations </w:t>
      </w:r>
      <w:r w:rsidR="006465F0">
        <w:rPr>
          <w:rFonts w:ascii="Times New Roman" w:eastAsia="Times New Roman" w:hAnsi="Times New Roman" w:cs="Times New Roman"/>
          <w:lang w:val="en-GB"/>
        </w:rPr>
        <w:t xml:space="preserve">that are not species-specific, </w:t>
      </w:r>
      <w:r w:rsidR="001C55B5">
        <w:rPr>
          <w:rFonts w:ascii="Times New Roman" w:eastAsia="Times New Roman" w:hAnsi="Times New Roman" w:cs="Times New Roman"/>
          <w:lang w:val="en-GB"/>
        </w:rPr>
        <w:t xml:space="preserve">also </w:t>
      </w:r>
      <w:r w:rsidR="001529FE">
        <w:rPr>
          <w:rFonts w:ascii="Times New Roman" w:eastAsia="Times New Roman" w:hAnsi="Times New Roman" w:cs="Times New Roman"/>
          <w:lang w:val="en-GB"/>
        </w:rPr>
        <w:t xml:space="preserve">known as </w:t>
      </w:r>
      <w:r w:rsidRPr="00D53C34">
        <w:rPr>
          <w:rFonts w:ascii="Times New Roman" w:eastAsia="Times New Roman" w:hAnsi="Times New Roman" w:cs="Times New Roman"/>
          <w:lang w:val="en-GB"/>
        </w:rPr>
        <w:t xml:space="preserve">a standard base energy budget for fishes (Kitchell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1977, 1974). </w:t>
      </w:r>
      <w:r w:rsidR="00257DF5">
        <w:rPr>
          <w:rFonts w:ascii="Times New Roman" w:eastAsia="Times New Roman" w:hAnsi="Times New Roman" w:cs="Times New Roman"/>
          <w:lang w:val="en-GB"/>
        </w:rPr>
        <w:t xml:space="preserve">Respiration is defined as including activity, maintenance and heat loss. Growth is assumed to equal mortality, which is more intuitive at the population level than individual level for a population assumed to be at steady state at the time of sampling. </w:t>
      </w:r>
      <w:r w:rsidRPr="00D53C34">
        <w:rPr>
          <w:rFonts w:ascii="Times New Roman" w:eastAsia="Times New Roman" w:hAnsi="Times New Roman" w:cs="Times New Roman"/>
          <w:lang w:val="en-GB"/>
        </w:rPr>
        <w:t xml:space="preserve">Units of energy are converted to units of carbon, and carbon transported past the flux boundary by each flux pathway is summed for both migrating and non-migrating fishes. </w:t>
      </w:r>
    </w:p>
    <w:p w14:paraId="0000003A" w14:textId="77777777" w:rsidR="0060432E" w:rsidRPr="00D53C34" w:rsidRDefault="0060432E">
      <w:pPr>
        <w:spacing w:line="480" w:lineRule="auto"/>
        <w:rPr>
          <w:rFonts w:ascii="Times New Roman" w:eastAsia="Times New Roman" w:hAnsi="Times New Roman" w:cs="Times New Roman"/>
          <w:lang w:val="en-GB"/>
        </w:rPr>
      </w:pPr>
    </w:p>
    <w:p w14:paraId="0000003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Comparing fish carbon flux to other biological carbon flux pathways </w:t>
      </w:r>
    </w:p>
    <w:p w14:paraId="0000003C" w14:textId="7183F0B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After calculating fish carbon flux for this study site, we placed fish carbon flux into the context of total carbon flux via the biological carbon pump</w:t>
      </w:r>
      <w:r w:rsidR="00B54BAB">
        <w:rPr>
          <w:rFonts w:ascii="Times New Roman" w:eastAsia="Times New Roman" w:hAnsi="Times New Roman" w:cs="Times New Roman"/>
          <w:lang w:val="en-GB"/>
        </w:rPr>
        <w:t xml:space="preserve"> by comparing our findings to other EXPORTS </w:t>
      </w:r>
      <w:r w:rsidR="00183F47">
        <w:rPr>
          <w:rFonts w:ascii="Times New Roman" w:eastAsia="Times New Roman" w:hAnsi="Times New Roman" w:cs="Times New Roman"/>
          <w:lang w:val="en-GB"/>
        </w:rPr>
        <w:t>results</w:t>
      </w:r>
      <w:r w:rsidRPr="00D53C34">
        <w:rPr>
          <w:rFonts w:ascii="Times New Roman" w:eastAsia="Times New Roman" w:hAnsi="Times New Roman" w:cs="Times New Roman"/>
          <w:lang w:val="en-GB"/>
        </w:rPr>
        <w:t xml:space="preserve">. </w:t>
      </w:r>
      <w:r w:rsidR="00F714BE">
        <w:rPr>
          <w:rFonts w:ascii="Times New Roman" w:eastAsia="Times New Roman" w:hAnsi="Times New Roman" w:cs="Times New Roman"/>
          <w:lang w:val="en-GB"/>
        </w:rPr>
        <w:t xml:space="preserve">Total </w:t>
      </w:r>
      <w:r w:rsidR="004B34A4">
        <w:rPr>
          <w:rFonts w:ascii="Times New Roman" w:eastAsia="Times New Roman" w:hAnsi="Times New Roman" w:cs="Times New Roman"/>
          <w:lang w:val="en-GB"/>
        </w:rPr>
        <w:t xml:space="preserve">biological </w:t>
      </w:r>
      <w:r w:rsidR="00F714BE">
        <w:rPr>
          <w:rFonts w:ascii="Times New Roman" w:eastAsia="Times New Roman" w:hAnsi="Times New Roman" w:cs="Times New Roman"/>
          <w:lang w:val="en-GB"/>
        </w:rPr>
        <w:t xml:space="preserve">carbon flux is </w:t>
      </w:r>
      <w:r w:rsidR="004B34A4">
        <w:rPr>
          <w:rFonts w:ascii="Times New Roman" w:eastAsia="Times New Roman" w:hAnsi="Times New Roman" w:cs="Times New Roman"/>
          <w:lang w:val="en-GB"/>
        </w:rPr>
        <w:t xml:space="preserve">defined as </w:t>
      </w:r>
      <w:r w:rsidR="00F714BE">
        <w:rPr>
          <w:rFonts w:ascii="Times New Roman" w:eastAsia="Times New Roman" w:hAnsi="Times New Roman" w:cs="Times New Roman"/>
          <w:lang w:val="en-GB"/>
        </w:rPr>
        <w:t xml:space="preserve">the sum of carbon transported by fish, zooplankton, and sinking particles. Carbon transported by fecal pellets are </w:t>
      </w:r>
      <w:r w:rsidR="00AD641D">
        <w:rPr>
          <w:rFonts w:ascii="Times New Roman" w:eastAsia="Times New Roman" w:hAnsi="Times New Roman" w:cs="Times New Roman"/>
          <w:lang w:val="en-GB"/>
        </w:rPr>
        <w:t xml:space="preserve">considered part of fish- or zooplankton-mediated carbon flux, </w:t>
      </w:r>
      <w:r w:rsidR="00F714BE">
        <w:rPr>
          <w:rFonts w:ascii="Times New Roman" w:eastAsia="Times New Roman" w:hAnsi="Times New Roman" w:cs="Times New Roman"/>
          <w:lang w:val="en-GB"/>
        </w:rPr>
        <w:t>estimat</w:t>
      </w:r>
      <w:r w:rsidR="00AD641D">
        <w:rPr>
          <w:rFonts w:ascii="Times New Roman" w:eastAsia="Times New Roman" w:hAnsi="Times New Roman" w:cs="Times New Roman"/>
          <w:lang w:val="en-GB"/>
        </w:rPr>
        <w:t>ed</w:t>
      </w:r>
      <w:r w:rsidR="00F714BE">
        <w:rPr>
          <w:rFonts w:ascii="Times New Roman" w:eastAsia="Times New Roman" w:hAnsi="Times New Roman" w:cs="Times New Roman"/>
          <w:lang w:val="en-GB"/>
        </w:rPr>
        <w:t xml:space="preserve"> using fish and zooplankton bioenergetic models. Zooplankton-mediated carbon flux is </w:t>
      </w:r>
      <w:r w:rsidR="00B54BAB">
        <w:rPr>
          <w:rFonts w:ascii="Times New Roman" w:eastAsia="Times New Roman" w:hAnsi="Times New Roman" w:cs="Times New Roman"/>
          <w:lang w:val="en-GB"/>
        </w:rPr>
        <w:t>typically</w:t>
      </w:r>
      <w:r w:rsidR="00F714BE" w:rsidRPr="00D53C34">
        <w:rPr>
          <w:rFonts w:ascii="Times New Roman" w:eastAsia="Times New Roman" w:hAnsi="Times New Roman" w:cs="Times New Roman"/>
          <w:lang w:val="en-GB"/>
        </w:rPr>
        <w:t xml:space="preserve"> referred to as a component of active flux</w:t>
      </w:r>
      <w:r w:rsidR="00B54BAB">
        <w:rPr>
          <w:rFonts w:ascii="Times New Roman" w:eastAsia="Times New Roman" w:hAnsi="Times New Roman" w:cs="Times New Roman"/>
          <w:lang w:val="en-GB"/>
        </w:rPr>
        <w:t>,</w:t>
      </w:r>
      <w:r w:rsidR="00F714BE" w:rsidRPr="00D53C34">
        <w:rPr>
          <w:rFonts w:ascii="Times New Roman" w:eastAsia="Times New Roman" w:hAnsi="Times New Roman" w:cs="Times New Roman"/>
          <w:lang w:val="en-GB"/>
        </w:rPr>
        <w:t xml:space="preserve"> along with fish flux (Boyd </w:t>
      </w:r>
      <w:r w:rsidR="00F714BE" w:rsidRPr="00D53C34">
        <w:rPr>
          <w:rFonts w:ascii="Times New Roman" w:eastAsia="Times New Roman" w:hAnsi="Times New Roman" w:cs="Times New Roman"/>
          <w:i/>
          <w:iCs/>
          <w:lang w:val="en-GB"/>
        </w:rPr>
        <w:t>et al</w:t>
      </w:r>
      <w:r w:rsidR="00F714BE" w:rsidRPr="00D53C34">
        <w:rPr>
          <w:rFonts w:ascii="Times New Roman" w:eastAsia="Times New Roman" w:hAnsi="Times New Roman" w:cs="Times New Roman"/>
          <w:lang w:val="en-GB"/>
        </w:rPr>
        <w:t>., 2019)</w:t>
      </w:r>
      <w:r w:rsidR="00F714BE">
        <w:rPr>
          <w:rFonts w:ascii="Times New Roman" w:eastAsia="Times New Roman" w:hAnsi="Times New Roman" w:cs="Times New Roman"/>
          <w:lang w:val="en-GB"/>
        </w:rPr>
        <w:t xml:space="preserve">. </w:t>
      </w:r>
      <w:r w:rsidR="00B54BAB">
        <w:rPr>
          <w:rFonts w:ascii="Times New Roman" w:eastAsia="Times New Roman" w:hAnsi="Times New Roman" w:cs="Times New Roman"/>
          <w:lang w:val="en-GB"/>
        </w:rPr>
        <w:t xml:space="preserve">The </w:t>
      </w:r>
      <w:r w:rsidR="00263499">
        <w:rPr>
          <w:rFonts w:ascii="Times New Roman" w:eastAsia="Times New Roman" w:hAnsi="Times New Roman" w:cs="Times New Roman"/>
          <w:lang w:val="en-GB"/>
        </w:rPr>
        <w:t>last</w:t>
      </w:r>
      <w:r w:rsidR="00F714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biological carbon flux considered </w:t>
      </w:r>
      <w:r w:rsidR="00F714BE">
        <w:rPr>
          <w:rFonts w:ascii="Times New Roman" w:eastAsia="Times New Roman" w:hAnsi="Times New Roman" w:cs="Times New Roman"/>
          <w:lang w:val="en-GB"/>
        </w:rPr>
        <w:t>was</w:t>
      </w:r>
      <w:r w:rsidR="00F714BE" w:rsidRPr="00D53C34">
        <w:rPr>
          <w:rFonts w:ascii="Times New Roman" w:eastAsia="Times New Roman" w:hAnsi="Times New Roman" w:cs="Times New Roman"/>
          <w:lang w:val="en-GB"/>
        </w:rPr>
        <w:t xml:space="preserve"> </w:t>
      </w:r>
      <w:r w:rsidR="001D6967" w:rsidRPr="00D53C34">
        <w:rPr>
          <w:rFonts w:ascii="Times New Roman" w:eastAsia="Times New Roman" w:hAnsi="Times New Roman" w:cs="Times New Roman"/>
          <w:lang w:val="en-GB"/>
        </w:rPr>
        <w:t>th</w:t>
      </w:r>
      <w:r w:rsidR="001D6967">
        <w:rPr>
          <w:rFonts w:ascii="Times New Roman" w:eastAsia="Times New Roman" w:hAnsi="Times New Roman" w:cs="Times New Roman"/>
          <w:lang w:val="en-GB"/>
        </w:rPr>
        <w:t>at</w:t>
      </w:r>
      <w:r w:rsidR="001D6967" w:rsidRPr="00D53C34">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associated with </w:t>
      </w:r>
      <w:r w:rsidR="001D6967" w:rsidRPr="00D53C34">
        <w:rPr>
          <w:rFonts w:ascii="Times New Roman" w:eastAsia="Times New Roman" w:hAnsi="Times New Roman" w:cs="Times New Roman"/>
          <w:lang w:val="en-GB"/>
        </w:rPr>
        <w:t>sinking particle</w:t>
      </w:r>
      <w:r w:rsidR="001D6967">
        <w:rPr>
          <w:rFonts w:ascii="Times New Roman" w:eastAsia="Times New Roman" w:hAnsi="Times New Roman" w:cs="Times New Roman"/>
          <w:lang w:val="en-GB"/>
        </w:rPr>
        <w:t>s,</w:t>
      </w:r>
      <w:r w:rsidR="001D6967" w:rsidRPr="00D53C34">
        <w:rPr>
          <w:rFonts w:ascii="Times New Roman" w:eastAsia="Times New Roman" w:hAnsi="Times New Roman" w:cs="Times New Roman"/>
          <w:lang w:val="en-GB"/>
        </w:rPr>
        <w:t xml:space="preserve"> sometimes referred to as </w:t>
      </w:r>
      <w:r w:rsidR="004D7011" w:rsidRPr="00D53C34">
        <w:rPr>
          <w:rFonts w:ascii="Times New Roman" w:eastAsia="Times New Roman" w:hAnsi="Times New Roman" w:cs="Times New Roman"/>
          <w:lang w:val="en-GB"/>
        </w:rPr>
        <w:t>gravitational or passive flux</w:t>
      </w:r>
      <w:r w:rsidR="004D7011">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(the </w:t>
      </w:r>
      <w:proofErr w:type="spellStart"/>
      <w:r w:rsidR="00F714BE">
        <w:rPr>
          <w:rFonts w:ascii="Times New Roman" w:eastAsia="Times New Roman" w:hAnsi="Times New Roman" w:cs="Times New Roman"/>
          <w:lang w:val="en-GB"/>
        </w:rPr>
        <w:t>non fish</w:t>
      </w:r>
      <w:proofErr w:type="spellEnd"/>
      <w:r w:rsidR="00F714BE">
        <w:rPr>
          <w:rFonts w:ascii="Times New Roman" w:eastAsia="Times New Roman" w:hAnsi="Times New Roman" w:cs="Times New Roman"/>
          <w:lang w:val="en-GB"/>
        </w:rPr>
        <w:t>- or zooplankton-mediated flux</w:t>
      </w:r>
      <w:r w:rsidR="004F16F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3D" w14:textId="77777777" w:rsidR="0060432E" w:rsidRPr="00D53C34" w:rsidRDefault="0060432E">
      <w:pPr>
        <w:spacing w:line="480" w:lineRule="auto"/>
        <w:rPr>
          <w:rFonts w:ascii="Times New Roman" w:eastAsia="Times New Roman" w:hAnsi="Times New Roman" w:cs="Times New Roman"/>
          <w:lang w:val="en-GB"/>
        </w:rPr>
      </w:pPr>
    </w:p>
    <w:p w14:paraId="0000003E" w14:textId="5735FC6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Sinking particle flux at this study site was estimated at 200 and 500 m using two independent methods: sediment traps and the Thorium-234 disequilibrium approach. Sediment traps estimated passive flux by sampling the accumulation of sinking particles over </w:t>
      </w:r>
      <w:r w:rsidRPr="00D53C34">
        <w:rPr>
          <w:rFonts w:ascii="Times New Roman" w:eastAsia="Arial" w:hAnsi="Times New Roman" w:cs="Times New Roman"/>
          <w:color w:val="222222"/>
          <w:highlight w:val="white"/>
          <w:lang w:val="en-GB"/>
        </w:rPr>
        <w:t>discrete depths and time intervals into a 0.0226 m</w:t>
      </w:r>
      <w:r w:rsidRPr="00D53C34">
        <w:rPr>
          <w:rFonts w:ascii="Times New Roman" w:eastAsia="Arial" w:hAnsi="Times New Roman" w:cs="Times New Roman"/>
          <w:color w:val="222222"/>
          <w:highlight w:val="white"/>
          <w:vertAlign w:val="superscript"/>
          <w:lang w:val="en-GB"/>
        </w:rPr>
        <w:t>2</w:t>
      </w:r>
      <w:r w:rsidRPr="00D53C34">
        <w:rPr>
          <w:rFonts w:ascii="Times New Roman" w:eastAsia="Arial" w:hAnsi="Times New Roman" w:cs="Times New Roman"/>
          <w:color w:val="222222"/>
          <w:highlight w:val="white"/>
          <w:lang w:val="en-GB"/>
        </w:rPr>
        <w:t xml:space="preserve"> collection area</w:t>
      </w:r>
      <w:r w:rsidR="008D3419">
        <w:rPr>
          <w:rFonts w:ascii="Times New Roman" w:eastAsia="Arial" w:hAnsi="Times New Roman" w:cs="Times New Roman"/>
          <w:color w:val="222222"/>
          <w:lang w:val="en-GB"/>
        </w:rPr>
        <w:t xml:space="preserve"> (</w:t>
      </w:r>
      <w:proofErr w:type="spellStart"/>
      <w:r w:rsidR="008D3419" w:rsidRPr="009312A2">
        <w:rPr>
          <w:rFonts w:ascii="Times New Roman" w:eastAsia="Arial" w:hAnsi="Times New Roman" w:cs="Times New Roman"/>
          <w:color w:val="222222"/>
          <w:lang w:val="en-GB"/>
        </w:rPr>
        <w:t>Estapa</w:t>
      </w:r>
      <w:proofErr w:type="spellEnd"/>
      <w:r w:rsidR="008D3419" w:rsidRPr="009312A2">
        <w:rPr>
          <w:rFonts w:ascii="Times New Roman" w:eastAsia="Arial" w:hAnsi="Times New Roman" w:cs="Times New Roman"/>
          <w:color w:val="222222"/>
          <w:lang w:val="en-GB"/>
        </w:rPr>
        <w:t xml:space="preserve"> </w:t>
      </w:r>
      <w:r w:rsidR="008D3419" w:rsidRPr="009312A2">
        <w:rPr>
          <w:rFonts w:ascii="Times New Roman" w:eastAsia="Arial" w:hAnsi="Times New Roman" w:cs="Times New Roman"/>
          <w:i/>
          <w:iCs/>
          <w:color w:val="222222"/>
          <w:lang w:val="en-GB"/>
        </w:rPr>
        <w:t xml:space="preserve">et al., </w:t>
      </w:r>
      <w:r w:rsidR="008D3419" w:rsidRPr="009312A2">
        <w:rPr>
          <w:rFonts w:ascii="Times New Roman" w:eastAsia="Arial" w:hAnsi="Times New Roman" w:cs="Times New Roman"/>
          <w:color w:val="222222"/>
          <w:lang w:val="en-GB"/>
        </w:rPr>
        <w:t>2023</w:t>
      </w:r>
      <w:r w:rsidR="008D3419">
        <w:rPr>
          <w:rFonts w:ascii="Times New Roman" w:eastAsia="Arial" w:hAnsi="Times New Roman" w:cs="Times New Roman"/>
          <w:color w:val="222222"/>
          <w:lang w:val="en-GB"/>
        </w:rPr>
        <w:t>)</w:t>
      </w:r>
      <w:r w:rsidRPr="00D53C34">
        <w:rPr>
          <w:rFonts w:ascii="Times New Roman" w:eastAsia="Times New Roman" w:hAnsi="Times New Roman" w:cs="Times New Roman"/>
          <w:lang w:val="en-GB"/>
        </w:rPr>
        <w:t xml:space="preserve">. </w:t>
      </w:r>
      <w:r w:rsidR="00C25361">
        <w:rPr>
          <w:rFonts w:ascii="Times New Roman" w:eastAsia="Times New Roman" w:hAnsi="Times New Roman" w:cs="Times New Roman"/>
          <w:lang w:val="en-GB"/>
        </w:rPr>
        <w:t>N</w:t>
      </w:r>
      <w:r w:rsidR="00B13928">
        <w:rPr>
          <w:rFonts w:ascii="Times New Roman" w:eastAsia="Times New Roman" w:hAnsi="Times New Roman" w:cs="Times New Roman"/>
          <w:lang w:val="en-GB"/>
        </w:rPr>
        <w:t xml:space="preserve">eutrally buoyant </w:t>
      </w:r>
      <w:r w:rsidR="00B13928">
        <w:rPr>
          <w:rFonts w:ascii="Times New Roman" w:eastAsia="Times New Roman" w:hAnsi="Times New Roman" w:cs="Times New Roman"/>
          <w:lang w:val="en-GB"/>
        </w:rPr>
        <w:lastRenderedPageBreak/>
        <w:t xml:space="preserve">sediment </w:t>
      </w:r>
      <w:r w:rsidR="009312A2">
        <w:rPr>
          <w:rFonts w:ascii="Times New Roman" w:eastAsia="Times New Roman" w:hAnsi="Times New Roman" w:cs="Times New Roman"/>
          <w:lang w:val="en-GB"/>
        </w:rPr>
        <w:t>traps</w:t>
      </w:r>
      <w:r w:rsidR="00B13928">
        <w:rPr>
          <w:rFonts w:ascii="Times New Roman" w:eastAsia="Times New Roman" w:hAnsi="Times New Roman" w:cs="Times New Roman"/>
          <w:lang w:val="en-GB"/>
        </w:rPr>
        <w:t xml:space="preserve"> and </w:t>
      </w:r>
      <w:r w:rsidR="009312A2">
        <w:rPr>
          <w:rFonts w:ascii="Times New Roman" w:eastAsia="Times New Roman" w:hAnsi="Times New Roman" w:cs="Times New Roman"/>
          <w:lang w:val="en-GB"/>
        </w:rPr>
        <w:t>surface-tethered</w:t>
      </w:r>
      <w:r w:rsidR="00C25361">
        <w:rPr>
          <w:rFonts w:ascii="Times New Roman" w:eastAsia="Times New Roman" w:hAnsi="Times New Roman" w:cs="Times New Roman"/>
          <w:lang w:val="en-GB"/>
        </w:rPr>
        <w:t xml:space="preserve"> sediment</w:t>
      </w:r>
      <w:r w:rsidR="009312A2">
        <w:rPr>
          <w:rFonts w:ascii="Times New Roman" w:eastAsia="Times New Roman" w:hAnsi="Times New Roman" w:cs="Times New Roman"/>
          <w:lang w:val="en-GB"/>
        </w:rPr>
        <w:t xml:space="preserve"> traps</w:t>
      </w:r>
      <w:r w:rsidR="00C25361">
        <w:rPr>
          <w:rFonts w:ascii="Times New Roman" w:eastAsia="Times New Roman" w:hAnsi="Times New Roman" w:cs="Times New Roman"/>
          <w:lang w:val="en-GB"/>
        </w:rPr>
        <w:t xml:space="preserve"> were used as one data source for estimating sinking particle flux,</w:t>
      </w:r>
      <w:r w:rsidR="009312A2">
        <w:rPr>
          <w:rFonts w:ascii="Times New Roman" w:eastAsia="Times New Roman" w:hAnsi="Times New Roman" w:cs="Times New Roman"/>
          <w:lang w:val="en-GB"/>
        </w:rPr>
        <w:t xml:space="preserve"> with sampling</w:t>
      </w:r>
      <w:r w:rsidR="00C25361">
        <w:rPr>
          <w:rFonts w:ascii="Times New Roman" w:eastAsia="Times New Roman" w:hAnsi="Times New Roman" w:cs="Times New Roman"/>
          <w:lang w:val="en-GB"/>
        </w:rPr>
        <w:t xml:space="preserve"> and analysis</w:t>
      </w:r>
      <w:r w:rsidR="009312A2">
        <w:rPr>
          <w:rFonts w:ascii="Times New Roman" w:eastAsia="Times New Roman" w:hAnsi="Times New Roman" w:cs="Times New Roman"/>
          <w:lang w:val="en-GB"/>
        </w:rPr>
        <w:t xml:space="preserve"> details further described elsewhere (</w:t>
      </w:r>
      <w:proofErr w:type="spellStart"/>
      <w:r w:rsidR="009312A2">
        <w:rPr>
          <w:rFonts w:ascii="Times New Roman" w:eastAsia="Times New Roman" w:hAnsi="Times New Roman" w:cs="Times New Roman"/>
          <w:lang w:val="en-GB"/>
        </w:rPr>
        <w:t>Estapa</w:t>
      </w:r>
      <w:proofErr w:type="spellEnd"/>
      <w:r w:rsidR="009312A2">
        <w:rPr>
          <w:rFonts w:ascii="Times New Roman" w:eastAsia="Times New Roman" w:hAnsi="Times New Roman" w:cs="Times New Roman"/>
          <w:lang w:val="en-GB"/>
        </w:rPr>
        <w:t xml:space="preserve"> </w:t>
      </w:r>
      <w:r w:rsidR="009312A2" w:rsidRPr="00826223">
        <w:rPr>
          <w:rFonts w:ascii="Times New Roman" w:eastAsia="Times New Roman" w:hAnsi="Times New Roman" w:cs="Times New Roman"/>
          <w:i/>
          <w:iCs/>
          <w:lang w:val="en-GB"/>
        </w:rPr>
        <w:t>et al</w:t>
      </w:r>
      <w:r w:rsidR="009312A2">
        <w:rPr>
          <w:rFonts w:ascii="Times New Roman" w:eastAsia="Times New Roman" w:hAnsi="Times New Roman" w:cs="Times New Roman"/>
          <w:lang w:val="en-GB"/>
        </w:rPr>
        <w:t>., 2023 and references therein).</w:t>
      </w:r>
      <w:r w:rsidR="00B1392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Thorium-234 approach was used </w:t>
      </w:r>
      <w:r w:rsidR="00353EC7">
        <w:rPr>
          <w:rFonts w:ascii="Times New Roman" w:eastAsia="Times New Roman" w:hAnsi="Times New Roman" w:cs="Times New Roman"/>
          <w:lang w:val="en-GB"/>
        </w:rPr>
        <w:t xml:space="preserve">as a second data source for </w:t>
      </w:r>
      <w:r w:rsidRPr="00D53C34">
        <w:rPr>
          <w:rFonts w:ascii="Times New Roman" w:eastAsia="Times New Roman" w:hAnsi="Times New Roman" w:cs="Times New Roman"/>
          <w:lang w:val="en-GB"/>
        </w:rPr>
        <w:t>estimat</w:t>
      </w:r>
      <w:r w:rsidR="00353EC7">
        <w:rPr>
          <w:rFonts w:ascii="Times New Roman" w:eastAsia="Times New Roman" w:hAnsi="Times New Roman" w:cs="Times New Roman"/>
          <w:lang w:val="en-GB"/>
        </w:rPr>
        <w:t>ing</w:t>
      </w:r>
      <w:r w:rsidRPr="00D53C34">
        <w:rPr>
          <w:rFonts w:ascii="Times New Roman" w:eastAsia="Times New Roman" w:hAnsi="Times New Roman" w:cs="Times New Roman"/>
          <w:lang w:val="en-GB"/>
        </w:rPr>
        <w:t xml:space="preserve"> passive sinking particle flux based on the disequilibrium between the naturally-occurring Uranium-234 and the particle-reactive radionuclide Thorium-234 in seawater samples collected at various depths</w:t>
      </w:r>
      <w:r w:rsidR="008D3419">
        <w:rPr>
          <w:rFonts w:ascii="Times New Roman" w:eastAsia="Times New Roman" w:hAnsi="Times New Roman" w:cs="Times New Roman"/>
          <w:lang w:val="en-GB"/>
        </w:rPr>
        <w:t>, including 200 and 500 m,</w:t>
      </w:r>
      <w:r w:rsidRPr="00D53C34">
        <w:rPr>
          <w:rFonts w:ascii="Times New Roman" w:eastAsia="Times New Roman" w:hAnsi="Times New Roman" w:cs="Times New Roman"/>
          <w:lang w:val="en-GB"/>
        </w:rPr>
        <w:t xml:space="preserve"> from CTD rosette casts </w:t>
      </w:r>
      <w:r w:rsidR="008D341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For the purposes of </w:t>
      </w:r>
      <w:r w:rsidR="00AD3DCA">
        <w:rPr>
          <w:rFonts w:ascii="Times New Roman" w:eastAsia="Times New Roman" w:hAnsi="Times New Roman" w:cs="Times New Roman"/>
          <w:lang w:val="en-GB"/>
        </w:rPr>
        <w:t>presenting</w:t>
      </w:r>
      <w:r w:rsidR="00AD3DC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 relative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total biological carbon pump at 200 m and 500 m, we </w:t>
      </w:r>
      <w:r w:rsidR="009A1746">
        <w:rPr>
          <w:rFonts w:ascii="Times New Roman" w:eastAsia="Times New Roman" w:hAnsi="Times New Roman" w:cs="Times New Roman"/>
          <w:lang w:val="en-GB"/>
        </w:rPr>
        <w:t xml:space="preserve">primarily </w:t>
      </w:r>
      <w:r w:rsidRPr="00D53C34">
        <w:rPr>
          <w:rFonts w:ascii="Times New Roman" w:eastAsia="Times New Roman" w:hAnsi="Times New Roman" w:cs="Times New Roman"/>
          <w:lang w:val="en-GB"/>
        </w:rPr>
        <w:t>use the sinking particle flux results derived from</w:t>
      </w:r>
      <w:r w:rsidR="009A1746">
        <w:rPr>
          <w:rFonts w:ascii="Times New Roman" w:eastAsia="Times New Roman" w:hAnsi="Times New Roman" w:cs="Times New Roman"/>
          <w:lang w:val="en-GB"/>
        </w:rPr>
        <w:t xml:space="preserve"> sediment traps</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with the exception of</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plotting</w:t>
      </w:r>
      <w:r w:rsidR="00AD3DCA">
        <w:rPr>
          <w:rFonts w:ascii="Times New Roman" w:eastAsia="Times New Roman" w:hAnsi="Times New Roman" w:cs="Times New Roman"/>
          <w:lang w:val="en-GB"/>
        </w:rPr>
        <w:t xml:space="preserve"> sinking particle flux results derived from </w:t>
      </w:r>
      <w:r w:rsidR="009A1746">
        <w:rPr>
          <w:rFonts w:ascii="Times New Roman" w:eastAsia="Times New Roman" w:hAnsi="Times New Roman" w:cs="Times New Roman"/>
          <w:lang w:val="en-GB"/>
        </w:rPr>
        <w:t xml:space="preserve">both sediment traps and </w:t>
      </w:r>
      <w:r w:rsidR="00AD3DCA">
        <w:rPr>
          <w:rFonts w:ascii="Times New Roman" w:eastAsia="Times New Roman" w:hAnsi="Times New Roman" w:cs="Times New Roman"/>
          <w:lang w:val="en-GB"/>
        </w:rPr>
        <w:t>the Thorium-234 method</w:t>
      </w:r>
      <w:r w:rsidRPr="00D53C34">
        <w:rPr>
          <w:rFonts w:ascii="Times New Roman" w:eastAsia="Times New Roman" w:hAnsi="Times New Roman" w:cs="Times New Roman"/>
          <w:lang w:val="en-GB"/>
        </w:rPr>
        <w:t xml:space="preserve">. </w:t>
      </w:r>
    </w:p>
    <w:p w14:paraId="0000003F" w14:textId="77777777" w:rsidR="0060432E" w:rsidRPr="00D53C34" w:rsidRDefault="0060432E">
      <w:pPr>
        <w:spacing w:line="480" w:lineRule="auto"/>
        <w:rPr>
          <w:rFonts w:ascii="Times New Roman" w:eastAsia="Times New Roman" w:hAnsi="Times New Roman" w:cs="Times New Roman"/>
          <w:lang w:val="en-GB"/>
        </w:rPr>
      </w:pPr>
    </w:p>
    <w:p w14:paraId="00000040" w14:textId="74351C8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Zooplankton flux was estimated </w:t>
      </w:r>
      <w:r w:rsidR="00590D73">
        <w:rPr>
          <w:rFonts w:ascii="Times New Roman" w:eastAsia="Times New Roman" w:hAnsi="Times New Roman" w:cs="Times New Roman"/>
          <w:lang w:val="en-GB"/>
        </w:rPr>
        <w:t>to 200 and 500 m</w:t>
      </w:r>
      <w:r w:rsidR="00F93ABF">
        <w:rPr>
          <w:rFonts w:ascii="Times New Roman" w:eastAsia="Times New Roman" w:hAnsi="Times New Roman" w:cs="Times New Roman"/>
          <w:lang w:val="en-GB"/>
        </w:rPr>
        <w:t xml:space="preserve"> depth</w:t>
      </w:r>
      <w:r w:rsidR="00590D7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using MOCNESS-1 samples from the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and bioenergetic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(e.g.,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t>
      </w:r>
      <w:r w:rsidR="000D6DE3">
        <w:rPr>
          <w:rFonts w:ascii="Times New Roman" w:eastAsia="Times New Roman" w:hAnsi="Times New Roman" w:cs="Times New Roman"/>
          <w:lang w:val="en-GB"/>
        </w:rPr>
        <w:t>We found the</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marginal </w:t>
      </w:r>
      <w:r w:rsidR="004C0D26">
        <w:rPr>
          <w:rFonts w:ascii="Times New Roman" w:eastAsia="Times New Roman" w:hAnsi="Times New Roman" w:cs="Times New Roman"/>
          <w:lang w:val="en-GB"/>
        </w:rPr>
        <w:t xml:space="preserve">(additional) </w:t>
      </w:r>
      <w:r w:rsidRPr="00D53C34">
        <w:rPr>
          <w:rFonts w:ascii="Times New Roman" w:eastAsia="Times New Roman" w:hAnsi="Times New Roman" w:cs="Times New Roman"/>
          <w:lang w:val="en-GB"/>
        </w:rPr>
        <w:t>carbon transport</w:t>
      </w:r>
      <w:r w:rsidR="000D6DE3">
        <w:rPr>
          <w:rFonts w:ascii="Times New Roman" w:eastAsia="Times New Roman" w:hAnsi="Times New Roman" w:cs="Times New Roman"/>
          <w:lang w:val="en-GB"/>
        </w:rPr>
        <w:t>ed</w:t>
      </w:r>
      <w:r w:rsidRPr="00D53C34">
        <w:rPr>
          <w:rFonts w:ascii="Times New Roman" w:eastAsia="Times New Roman" w:hAnsi="Times New Roman" w:cs="Times New Roman"/>
          <w:lang w:val="en-GB"/>
        </w:rPr>
        <w:t xml:space="preserve"> by </w:t>
      </w:r>
      <w:r w:rsidR="000D6DE3">
        <w:rPr>
          <w:rFonts w:ascii="Times New Roman" w:eastAsia="Times New Roman" w:hAnsi="Times New Roman" w:cs="Times New Roman"/>
          <w:lang w:val="en-GB"/>
        </w:rPr>
        <w:t>zooplankton</w:t>
      </w:r>
      <w:r w:rsidR="00DA3DB6">
        <w:rPr>
          <w:rFonts w:ascii="Times New Roman" w:eastAsia="Times New Roman" w:hAnsi="Times New Roman" w:cs="Times New Roman"/>
          <w:lang w:val="en-GB"/>
        </w:rPr>
        <w:t>,</w:t>
      </w:r>
      <w:r w:rsidR="000D6DE3">
        <w:rPr>
          <w:rFonts w:ascii="Times New Roman" w:eastAsia="Times New Roman" w:hAnsi="Times New Roman" w:cs="Times New Roman"/>
          <w:lang w:val="en-GB"/>
        </w:rPr>
        <w:t xml:space="preserve"> beyond that which is transported </w:t>
      </w:r>
      <w:r w:rsidR="00DA3DB6">
        <w:rPr>
          <w:rFonts w:ascii="Times New Roman" w:eastAsia="Times New Roman" w:hAnsi="Times New Roman" w:cs="Times New Roman"/>
          <w:lang w:val="en-GB"/>
        </w:rPr>
        <w:t>by their fish predators,</w:t>
      </w:r>
      <w:r w:rsidRPr="00D53C34">
        <w:rPr>
          <w:rFonts w:ascii="Times New Roman" w:eastAsia="Times New Roman" w:hAnsi="Times New Roman" w:cs="Times New Roman"/>
          <w:lang w:val="en-GB"/>
        </w:rPr>
        <w:t xml:space="preserve"> by </w:t>
      </w:r>
      <w:r w:rsidR="00DA3DB6">
        <w:rPr>
          <w:rFonts w:ascii="Times New Roman" w:eastAsia="Times New Roman" w:hAnsi="Times New Roman" w:cs="Times New Roman"/>
          <w:lang w:val="en-GB"/>
        </w:rPr>
        <w:t>subtracting</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w:t>
      </w:r>
      <w:r w:rsidR="000D6DE3">
        <w:rPr>
          <w:rFonts w:ascii="Times New Roman" w:eastAsia="Times New Roman" w:hAnsi="Times New Roman" w:cs="Times New Roman"/>
          <w:lang w:val="en-GB"/>
        </w:rPr>
        <w:t xml:space="preserve">zooplankton mortality </w:t>
      </w:r>
      <w:r w:rsidR="00DA3DB6">
        <w:rPr>
          <w:rFonts w:ascii="Times New Roman" w:eastAsia="Times New Roman" w:hAnsi="Times New Roman" w:cs="Times New Roman"/>
          <w:lang w:val="en-GB"/>
        </w:rPr>
        <w:t xml:space="preserve">flux </w:t>
      </w:r>
      <w:r w:rsidR="000D6DE3">
        <w:rPr>
          <w:rFonts w:ascii="Times New Roman" w:eastAsia="Times New Roman" w:hAnsi="Times New Roman" w:cs="Times New Roman"/>
          <w:lang w:val="en-GB"/>
        </w:rPr>
        <w:t xml:space="preserve">from the </w:t>
      </w:r>
      <w:r w:rsidR="00DA3DB6">
        <w:rPr>
          <w:rFonts w:ascii="Times New Roman" w:eastAsia="Times New Roman" w:hAnsi="Times New Roman" w:cs="Times New Roman"/>
          <w:lang w:val="en-GB"/>
        </w:rPr>
        <w:t>sum</w:t>
      </w:r>
      <w:r w:rsidR="000D6DE3">
        <w:rPr>
          <w:rFonts w:ascii="Times New Roman" w:eastAsia="Times New Roman" w:hAnsi="Times New Roman" w:cs="Times New Roman"/>
          <w:lang w:val="en-GB"/>
        </w:rPr>
        <w:t xml:space="preserve"> of zooplankton carbon flux. </w:t>
      </w:r>
      <w:r w:rsidR="006D5C5A" w:rsidRPr="00D53C34">
        <w:rPr>
          <w:rFonts w:ascii="Times New Roman" w:eastAsia="Times New Roman" w:hAnsi="Times New Roman" w:cs="Times New Roman"/>
          <w:lang w:val="en-GB"/>
        </w:rPr>
        <w:t>In describing fish carbon flux, we focus on fish carbon transported by small, mainly zooplanktivorous (Appendix F) mesopelagic fishes, which constitute the majority of the catch</w:t>
      </w:r>
      <w:r w:rsidR="0082622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826223">
        <w:rPr>
          <w:rFonts w:ascii="Times New Roman" w:eastAsia="Times New Roman" w:hAnsi="Times New Roman" w:cs="Times New Roman"/>
          <w:lang w:val="en-GB"/>
        </w:rPr>
        <w:t>T</w:t>
      </w:r>
      <w:r w:rsidRPr="00D53C34">
        <w:rPr>
          <w:rFonts w:ascii="Times New Roman" w:eastAsia="Times New Roman" w:hAnsi="Times New Roman" w:cs="Times New Roman"/>
          <w:lang w:val="en-GB"/>
        </w:rPr>
        <w:t xml:space="preserve">hus, we </w:t>
      </w:r>
      <w:r w:rsidR="00DA3DB6">
        <w:rPr>
          <w:rFonts w:ascii="Times New Roman" w:eastAsia="Times New Roman" w:hAnsi="Times New Roman" w:cs="Times New Roman"/>
          <w:lang w:val="en-GB"/>
        </w:rPr>
        <w:t>avoid double counting</w:t>
      </w:r>
      <w:r w:rsidR="00DA3DB6"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w:t>
      </w:r>
      <w:r w:rsidR="006D5C5A">
        <w:rPr>
          <w:rFonts w:ascii="Times New Roman" w:eastAsia="Times New Roman" w:hAnsi="Times New Roman" w:cs="Times New Roman"/>
          <w:lang w:val="en-GB"/>
        </w:rPr>
        <w:t>transported by</w:t>
      </w:r>
      <w:r w:rsidR="006D5C5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fish predators and their zooplankton prey. </w:t>
      </w:r>
      <w:r w:rsidR="00DA3DB6">
        <w:rPr>
          <w:rFonts w:ascii="Times New Roman" w:eastAsia="Times New Roman" w:hAnsi="Times New Roman" w:cs="Times New Roman"/>
          <w:lang w:val="en-GB"/>
        </w:rPr>
        <w:t>W</w:t>
      </w:r>
      <w:r w:rsidRPr="00D53C34">
        <w:rPr>
          <w:rFonts w:ascii="Times New Roman" w:eastAsia="Times New Roman" w:hAnsi="Times New Roman" w:cs="Times New Roman"/>
          <w:lang w:val="en-GB"/>
        </w:rPr>
        <w:t xml:space="preserve">e defined zooplankton flux as the sum of carbon transported via respiration (as carbon dioxide), egestion (as particulate organic carbon), or excretion (as dissolved organic carbon) at this study site (Appendix G). Our choice to remove zooplankton mortality flux from total zooplankton flux </w:t>
      </w:r>
      <w:r w:rsidR="00C22229" w:rsidRPr="00D53C34">
        <w:rPr>
          <w:rFonts w:ascii="Times New Roman" w:eastAsia="Times New Roman" w:hAnsi="Times New Roman" w:cs="Times New Roman"/>
          <w:lang w:val="en-GB"/>
        </w:rPr>
        <w:t>favours</w:t>
      </w:r>
      <w:r w:rsidRPr="00D53C34">
        <w:rPr>
          <w:rFonts w:ascii="Times New Roman" w:eastAsia="Times New Roman" w:hAnsi="Times New Roman" w:cs="Times New Roman"/>
          <w:lang w:val="en-GB"/>
        </w:rPr>
        <w:t xml:space="preserve"> a higher relative contribution of fish compared to zooplankton. Embedded in this choice is the assumption that all mortality flux from zooplankton is due to </w:t>
      </w:r>
      <w:r w:rsidRPr="00D53C34">
        <w:rPr>
          <w:rFonts w:ascii="Times New Roman" w:eastAsia="Times New Roman" w:hAnsi="Times New Roman" w:cs="Times New Roman"/>
          <w:lang w:val="en-GB"/>
        </w:rPr>
        <w:lastRenderedPageBreak/>
        <w:t xml:space="preserve">predation by mesopelagic fishes and that in the absence of the fish, this zooplankton mortality flux would not occur. </w:t>
      </w:r>
      <w:r w:rsidR="000F04AC">
        <w:rPr>
          <w:rFonts w:ascii="Times New Roman" w:eastAsia="Times New Roman" w:hAnsi="Times New Roman" w:cs="Times New Roman"/>
          <w:lang w:val="en-GB"/>
        </w:rPr>
        <w:t>Although this is not entirely realistic</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zooplankton are consumed by other secondary consumers that are not fish such as squid or macrozooplankton</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we make this choice to </w:t>
      </w:r>
      <w:r w:rsidR="0090669F">
        <w:rPr>
          <w:rFonts w:ascii="Times New Roman" w:eastAsia="Times New Roman" w:hAnsi="Times New Roman" w:cs="Times New Roman"/>
          <w:lang w:val="en-GB"/>
        </w:rPr>
        <w:t>obtain a conservative estimate of zooplankton carbon flux relative to fish carbon</w:t>
      </w:r>
      <w:r w:rsidR="000F04AC">
        <w:rPr>
          <w:rFonts w:ascii="Times New Roman" w:eastAsia="Times New Roman" w:hAnsi="Times New Roman" w:cs="Times New Roman"/>
          <w:lang w:val="en-GB"/>
        </w:rPr>
        <w:t xml:space="preserve"> </w:t>
      </w:r>
      <w:r w:rsidR="0090669F">
        <w:rPr>
          <w:rFonts w:ascii="Times New Roman" w:eastAsia="Times New Roman" w:hAnsi="Times New Roman" w:cs="Times New Roman"/>
          <w:lang w:val="en-GB"/>
        </w:rPr>
        <w:t>flux</w:t>
      </w:r>
      <w:r w:rsidR="000F04AC">
        <w:rPr>
          <w:rFonts w:ascii="Times New Roman" w:eastAsia="Times New Roman" w:hAnsi="Times New Roman" w:cs="Times New Roman"/>
          <w:lang w:val="en-GB"/>
        </w:rPr>
        <w:t>. Future studies examining gut content</w:t>
      </w:r>
      <w:r w:rsidR="00596E1D">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of secondary consumers</w:t>
      </w:r>
      <w:r w:rsidR="008F1749">
        <w:rPr>
          <w:rFonts w:ascii="Times New Roman" w:eastAsia="Times New Roman" w:hAnsi="Times New Roman" w:cs="Times New Roman"/>
          <w:lang w:val="en-GB"/>
        </w:rPr>
        <w:t xml:space="preserve"> other than fishes</w:t>
      </w:r>
      <w:r w:rsidR="000F04AC">
        <w:rPr>
          <w:rFonts w:ascii="Times New Roman" w:eastAsia="Times New Roman" w:hAnsi="Times New Roman" w:cs="Times New Roman"/>
          <w:lang w:val="en-GB"/>
        </w:rPr>
        <w:t xml:space="preserve"> </w:t>
      </w:r>
      <w:r w:rsidR="00246C9D">
        <w:rPr>
          <w:rFonts w:ascii="Times New Roman" w:eastAsia="Times New Roman" w:hAnsi="Times New Roman" w:cs="Times New Roman"/>
          <w:lang w:val="en-GB"/>
        </w:rPr>
        <w:t>could</w:t>
      </w:r>
      <w:r w:rsidR="000F04AC">
        <w:rPr>
          <w:rFonts w:ascii="Times New Roman" w:eastAsia="Times New Roman" w:hAnsi="Times New Roman" w:cs="Times New Roman"/>
          <w:lang w:val="en-GB"/>
        </w:rPr>
        <w:t xml:space="preserve"> quantitatively asses</w:t>
      </w:r>
      <w:r w:rsidR="00D70043">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how much zooplankton mortality flux </w:t>
      </w:r>
      <w:r w:rsidR="00A129B6">
        <w:rPr>
          <w:rFonts w:ascii="Times New Roman" w:eastAsia="Times New Roman" w:hAnsi="Times New Roman" w:cs="Times New Roman"/>
          <w:lang w:val="en-GB"/>
        </w:rPr>
        <w:t>is unrelated to predation</w:t>
      </w:r>
      <w:r w:rsidR="00C318E4">
        <w:rPr>
          <w:rFonts w:ascii="Times New Roman" w:eastAsia="Times New Roman" w:hAnsi="Times New Roman" w:cs="Times New Roman"/>
          <w:lang w:val="en-GB"/>
        </w:rPr>
        <w:t xml:space="preserve"> by fishes</w:t>
      </w:r>
      <w:r w:rsidR="00A129B6">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 </w:t>
      </w:r>
    </w:p>
    <w:p w14:paraId="00000041" w14:textId="77777777" w:rsidR="0060432E" w:rsidRPr="00D53C34" w:rsidRDefault="0060432E">
      <w:pPr>
        <w:spacing w:line="480" w:lineRule="auto"/>
        <w:rPr>
          <w:rFonts w:ascii="Times New Roman" w:eastAsia="Times New Roman" w:hAnsi="Times New Roman" w:cs="Times New Roman"/>
          <w:lang w:val="en-GB"/>
        </w:rPr>
      </w:pPr>
    </w:p>
    <w:p w14:paraId="0000004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Comparing carbon transport to sequestration</w:t>
      </w:r>
    </w:p>
    <w:p w14:paraId="634D5D6D" w14:textId="68424323" w:rsidR="009A0A04" w:rsidRPr="00D53C34" w:rsidRDefault="009152F0" w:rsidP="009A0A04">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estimate carbon sequestration times of carbon transported by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 calculate how much carbon is transported to 200 m </w:t>
      </w:r>
      <w:r w:rsidR="00735B8A">
        <w:rPr>
          <w:rFonts w:ascii="Times New Roman" w:eastAsia="Times New Roman" w:hAnsi="Times New Roman" w:cs="Times New Roman"/>
          <w:lang w:val="en-GB"/>
        </w:rPr>
        <w:t xml:space="preserve">and 500 m </w:t>
      </w:r>
      <w:r w:rsidRPr="00D53C34">
        <w:rPr>
          <w:rFonts w:ascii="Times New Roman" w:eastAsia="Times New Roman" w:hAnsi="Times New Roman" w:cs="Times New Roman"/>
          <w:lang w:val="en-GB"/>
        </w:rPr>
        <w:t xml:space="preserve">in various forms (e.g., respired inorganic carbon or egested particulate organic carbon), and consider storage times for each carbon pool. We </w:t>
      </w:r>
      <w:r w:rsidR="00782BDD">
        <w:rPr>
          <w:rFonts w:ascii="Times New Roman" w:eastAsia="Times New Roman" w:hAnsi="Times New Roman" w:cs="Times New Roman"/>
          <w:lang w:val="en-GB"/>
        </w:rPr>
        <w:t>use results from an inverse ocean circulation model</w:t>
      </w:r>
      <w:r w:rsidRPr="00D53C34">
        <w:rPr>
          <w:rFonts w:ascii="Times New Roman" w:eastAsia="Times New Roman" w:hAnsi="Times New Roman" w:cs="Times New Roman"/>
          <w:lang w:val="en-GB"/>
        </w:rPr>
        <w:t xml:space="preserve">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to find </w:t>
      </w:r>
      <w:r w:rsidR="002A2705">
        <w:rPr>
          <w:rFonts w:ascii="Times New Roman" w:eastAsia="Times New Roman" w:hAnsi="Times New Roman" w:cs="Times New Roman"/>
          <w:lang w:val="en-GB"/>
        </w:rPr>
        <w:t>the proportion of carbon that is sequestered for each</w:t>
      </w:r>
      <w:r w:rsidRPr="00D53C34">
        <w:rPr>
          <w:rFonts w:ascii="Times New Roman" w:eastAsia="Times New Roman" w:hAnsi="Times New Roman" w:cs="Times New Roman"/>
          <w:lang w:val="en-GB"/>
        </w:rPr>
        <w:t xml:space="preserve"> carbon flux pathway and flux boundary</w:t>
      </w:r>
      <w:r w:rsidR="00CC4D21">
        <w:rPr>
          <w:rFonts w:ascii="Times New Roman" w:eastAsia="Times New Roman" w:hAnsi="Times New Roman" w:cs="Times New Roman"/>
          <w:lang w:val="en-GB"/>
        </w:rPr>
        <w:t xml:space="preserve"> at our study site</w:t>
      </w:r>
      <w:r w:rsidR="00CC4D21" w:rsidRPr="00CC4D21">
        <w:rPr>
          <w:rFonts w:ascii="Times New Roman" w:eastAsia="Times New Roman" w:hAnsi="Times New Roman" w:cs="Times New Roman"/>
          <w:lang w:val="en-GB"/>
        </w:rPr>
        <w:t xml:space="preserve"> </w:t>
      </w:r>
      <w:r w:rsidR="00CC4D21" w:rsidRPr="00D53C34">
        <w:rPr>
          <w:rFonts w:ascii="Times New Roman" w:eastAsia="Times New Roman" w:hAnsi="Times New Roman" w:cs="Times New Roman"/>
          <w:lang w:val="en-GB"/>
        </w:rPr>
        <w:t>in the eastern North Atlantic</w:t>
      </w:r>
      <w:r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 xml:space="preserve">The ocean circulation model (Siegel </w:t>
      </w:r>
      <w:r w:rsidR="009A0A04" w:rsidRPr="00826223">
        <w:rPr>
          <w:rFonts w:ascii="Times New Roman" w:eastAsia="Times New Roman" w:hAnsi="Times New Roman" w:cs="Times New Roman"/>
          <w:i/>
          <w:iCs/>
          <w:lang w:val="en-GB"/>
        </w:rPr>
        <w:t>et al</w:t>
      </w:r>
      <w:r w:rsidR="009A0A04">
        <w:rPr>
          <w:rFonts w:ascii="Times New Roman" w:eastAsia="Times New Roman" w:hAnsi="Times New Roman" w:cs="Times New Roman"/>
          <w:lang w:val="en-GB"/>
        </w:rPr>
        <w:t xml:space="preserve">., 2021) </w:t>
      </w:r>
      <w:r w:rsidR="009A0A04" w:rsidRPr="00D53C34">
        <w:rPr>
          <w:rFonts w:ascii="Times New Roman" w:eastAsia="Times New Roman" w:hAnsi="Times New Roman" w:cs="Times New Roman"/>
          <w:lang w:val="en-GB"/>
        </w:rPr>
        <w:t xml:space="preserve">estimates the proportion of carbon sequestered </w:t>
      </w:r>
      <w:r w:rsidR="00F93ABF">
        <w:rPr>
          <w:rFonts w:ascii="Times New Roman" w:eastAsia="Times New Roman" w:hAnsi="Times New Roman" w:cs="Times New Roman"/>
          <w:lang w:val="en-GB"/>
        </w:rPr>
        <w:t>as a function of</w:t>
      </w:r>
      <w:r w:rsidR="009A0A04">
        <w:rPr>
          <w:rFonts w:ascii="Times New Roman" w:eastAsia="Times New Roman" w:hAnsi="Times New Roman" w:cs="Times New Roman"/>
          <w:lang w:val="en-GB"/>
        </w:rPr>
        <w:t xml:space="preserve"> the</w:t>
      </w:r>
      <w:r w:rsidR="009A0A04" w:rsidRPr="00D53C34">
        <w:rPr>
          <w:rFonts w:ascii="Times New Roman" w:eastAsia="Times New Roman" w:hAnsi="Times New Roman" w:cs="Times New Roman"/>
          <w:lang w:val="en-GB"/>
        </w:rPr>
        <w:t xml:space="preserve"> depth to which that carbon is transported (Siegel </w:t>
      </w:r>
      <w:r w:rsidR="009A0A04" w:rsidRPr="00680DA6">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Supplemental figure S2A). Based on these model results at </w:t>
      </w:r>
      <w:r w:rsidR="009A0A04">
        <w:rPr>
          <w:rFonts w:ascii="Times New Roman" w:eastAsia="Times New Roman" w:hAnsi="Times New Roman" w:cs="Times New Roman"/>
          <w:lang w:val="en-GB"/>
        </w:rPr>
        <w:t>our specific study site above the</w:t>
      </w:r>
      <w:r w:rsidR="009A0A04" w:rsidRPr="00D53C34">
        <w:rPr>
          <w:rFonts w:ascii="Times New Roman" w:eastAsia="Times New Roman" w:hAnsi="Times New Roman" w:cs="Times New Roman"/>
          <w:lang w:val="en-GB"/>
        </w:rPr>
        <w:t xml:space="preserve"> Porcupine Abyssal Plain,</w:t>
      </w:r>
      <w:r w:rsidR="009A0A04">
        <w:rPr>
          <w:rFonts w:ascii="Times New Roman" w:eastAsia="Times New Roman" w:hAnsi="Times New Roman" w:cs="Times New Roman"/>
          <w:lang w:val="en-GB"/>
        </w:rPr>
        <w:t xml:space="preserve"> 4.8% </w:t>
      </w:r>
      <w:r w:rsidR="009A0A04" w:rsidRPr="00D53C34">
        <w:rPr>
          <w:rFonts w:ascii="Times New Roman" w:eastAsia="Times New Roman" w:hAnsi="Times New Roman" w:cs="Times New Roman"/>
          <w:lang w:val="en-GB"/>
        </w:rPr>
        <w:t xml:space="preserve">of carbon transported to 200 m </w:t>
      </w:r>
      <w:r w:rsidR="009A0A04">
        <w:rPr>
          <w:rFonts w:ascii="Times New Roman" w:eastAsia="Times New Roman" w:hAnsi="Times New Roman" w:cs="Times New Roman"/>
          <w:lang w:val="en-GB"/>
        </w:rPr>
        <w:t xml:space="preserve">and 5.3% of carbon transported to 500 m </w:t>
      </w:r>
      <w:r w:rsidR="009A0A04" w:rsidRPr="00D53C34">
        <w:rPr>
          <w:rFonts w:ascii="Times New Roman" w:eastAsia="Times New Roman" w:hAnsi="Times New Roman" w:cs="Times New Roman"/>
          <w:lang w:val="en-GB"/>
        </w:rPr>
        <w:t xml:space="preserve">is sequestered </w:t>
      </w:r>
      <w:r w:rsidR="009A0A04">
        <w:rPr>
          <w:rFonts w:ascii="Times New Roman" w:eastAsia="Times New Roman" w:hAnsi="Times New Roman" w:cs="Times New Roman"/>
          <w:lang w:val="en-GB"/>
        </w:rPr>
        <w:t xml:space="preserve">from the sea surface </w:t>
      </w:r>
      <w:r w:rsidR="009A0A04" w:rsidRPr="00D53C34">
        <w:rPr>
          <w:rFonts w:ascii="Times New Roman" w:eastAsia="Times New Roman" w:hAnsi="Times New Roman" w:cs="Times New Roman"/>
          <w:lang w:val="en-GB"/>
        </w:rPr>
        <w:t xml:space="preserve">for a climate-relevant time scale of 100 years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We assumed that carbon transported via respiration pathways (including specific dynamic action) </w:t>
      </w:r>
      <w:r w:rsidR="00F93ABF">
        <w:rPr>
          <w:rFonts w:ascii="Times New Roman" w:eastAsia="Times New Roman" w:hAnsi="Times New Roman" w:cs="Times New Roman"/>
          <w:lang w:val="en-GB"/>
        </w:rPr>
        <w:t>was</w:t>
      </w:r>
      <w:r w:rsidR="009A0A04" w:rsidRPr="00D53C34">
        <w:rPr>
          <w:rFonts w:ascii="Times New Roman" w:eastAsia="Times New Roman" w:hAnsi="Times New Roman" w:cs="Times New Roman"/>
          <w:lang w:val="en-GB"/>
        </w:rPr>
        <w:t xml:space="preserve"> sequestered at </w:t>
      </w:r>
      <w:r w:rsidR="009A0A04">
        <w:rPr>
          <w:rFonts w:ascii="Times New Roman" w:eastAsia="Times New Roman" w:hAnsi="Times New Roman" w:cs="Times New Roman"/>
          <w:lang w:val="en-GB"/>
        </w:rPr>
        <w:t>these proportions.</w:t>
      </w:r>
      <w:r w:rsidR="009A0A04" w:rsidRPr="00D53C34">
        <w:rPr>
          <w:rFonts w:ascii="Times New Roman" w:eastAsia="Times New Roman" w:hAnsi="Times New Roman" w:cs="Times New Roman"/>
          <w:lang w:val="en-GB"/>
        </w:rPr>
        <w:t xml:space="preserve"> Carbon transported via egestion</w:t>
      </w:r>
      <w:r w:rsidR="009A0A04">
        <w:rPr>
          <w:rFonts w:ascii="Times New Roman" w:eastAsia="Times New Roman" w:hAnsi="Times New Roman" w:cs="Times New Roman"/>
          <w:lang w:val="en-GB"/>
        </w:rPr>
        <w:t xml:space="preserve"> of fecal matter (particulate organic carbon)</w:t>
      </w:r>
      <w:r w:rsidR="009A0A04" w:rsidRPr="00D53C34">
        <w:rPr>
          <w:rFonts w:ascii="Times New Roman" w:eastAsia="Times New Roman" w:hAnsi="Times New Roman" w:cs="Times New Roman"/>
          <w:lang w:val="en-GB"/>
        </w:rPr>
        <w:t>, excretion</w:t>
      </w:r>
      <w:r w:rsidR="009A0A04">
        <w:rPr>
          <w:rFonts w:ascii="Times New Roman" w:eastAsia="Times New Roman" w:hAnsi="Times New Roman" w:cs="Times New Roman"/>
          <w:lang w:val="en-GB"/>
        </w:rPr>
        <w:t xml:space="preserve"> of carbonates (particulate inorganic carbon), </w:t>
      </w:r>
      <w:r w:rsidR="009A0A04" w:rsidRPr="00D53C34">
        <w:rPr>
          <w:rFonts w:ascii="Times New Roman" w:eastAsia="Times New Roman" w:hAnsi="Times New Roman" w:cs="Times New Roman"/>
          <w:lang w:val="en-GB"/>
        </w:rPr>
        <w:t>and mortality pathways could potentially sink deeper than the depth of release by each fish. To account for these contributions to deeper flux, we assumed that 10%</w:t>
      </w:r>
      <w:r w:rsidR="009A0A04">
        <w:rPr>
          <w:rFonts w:ascii="Times New Roman" w:eastAsia="Times New Roman" w:hAnsi="Times New Roman" w:cs="Times New Roman"/>
          <w:lang w:val="en-GB"/>
        </w:rPr>
        <w:t xml:space="preserve"> to 50%</w:t>
      </w:r>
      <w:r w:rsidR="009A0A04" w:rsidRPr="00D53C34">
        <w:rPr>
          <w:rFonts w:ascii="Times New Roman" w:eastAsia="Times New Roman" w:hAnsi="Times New Roman" w:cs="Times New Roman"/>
          <w:lang w:val="en-GB"/>
        </w:rPr>
        <w:t xml:space="preserve"> of </w:t>
      </w:r>
      <w:r w:rsidR="009A0A04" w:rsidRPr="00D53C34">
        <w:rPr>
          <w:rFonts w:ascii="Times New Roman" w:eastAsia="Times New Roman" w:hAnsi="Times New Roman" w:cs="Times New Roman"/>
          <w:lang w:val="en-GB"/>
        </w:rPr>
        <w:lastRenderedPageBreak/>
        <w:t xml:space="preserve">carbon released via </w:t>
      </w:r>
      <w:r w:rsidR="009A0A04">
        <w:rPr>
          <w:rFonts w:ascii="Times New Roman" w:eastAsia="Times New Roman" w:hAnsi="Times New Roman" w:cs="Times New Roman"/>
          <w:lang w:val="en-GB"/>
        </w:rPr>
        <w:t>egestion, excretion, and mortality</w:t>
      </w:r>
      <w:r w:rsidR="009A0A04" w:rsidRPr="00D53C34">
        <w:rPr>
          <w:rFonts w:ascii="Times New Roman" w:eastAsia="Times New Roman" w:hAnsi="Times New Roman" w:cs="Times New Roman"/>
          <w:lang w:val="en-GB"/>
        </w:rPr>
        <w:t xml:space="preserve"> pathways sinks deep enough </w:t>
      </w:r>
      <w:r w:rsidR="009A0A04">
        <w:rPr>
          <w:rFonts w:ascii="Times New Roman" w:eastAsia="Times New Roman" w:hAnsi="Times New Roman" w:cs="Times New Roman"/>
          <w:lang w:val="en-GB"/>
        </w:rPr>
        <w:t>to</w:t>
      </w:r>
      <w:r w:rsidR="009A0A04" w:rsidRPr="00D53C34">
        <w:rPr>
          <w:rFonts w:ascii="Times New Roman" w:eastAsia="Times New Roman" w:hAnsi="Times New Roman" w:cs="Times New Roman"/>
          <w:lang w:val="en-GB"/>
        </w:rPr>
        <w:t xml:space="preserve"> be </w:t>
      </w:r>
      <w:r w:rsidR="009A0A04">
        <w:rPr>
          <w:rFonts w:ascii="Times New Roman" w:eastAsia="Times New Roman" w:hAnsi="Times New Roman" w:cs="Times New Roman"/>
          <w:lang w:val="en-GB"/>
        </w:rPr>
        <w:t xml:space="preserve">fully </w:t>
      </w:r>
      <w:r w:rsidR="009A0A04" w:rsidRPr="00D53C34">
        <w:rPr>
          <w:rFonts w:ascii="Times New Roman" w:eastAsia="Times New Roman" w:hAnsi="Times New Roman" w:cs="Times New Roman"/>
          <w:lang w:val="en-GB"/>
        </w:rPr>
        <w:t>sequestered</w:t>
      </w:r>
      <w:r w:rsidR="009A0A04">
        <w:rPr>
          <w:rFonts w:ascii="Times New Roman" w:eastAsia="Times New Roman" w:hAnsi="Times New Roman" w:cs="Times New Roman"/>
          <w:lang w:val="en-GB"/>
        </w:rPr>
        <w:t xml:space="preserve"> for 100 years</w:t>
      </w:r>
      <w:r w:rsidR="009A0A04" w:rsidRPr="00D53C34">
        <w:rPr>
          <w:rFonts w:ascii="Times New Roman" w:eastAsia="Times New Roman" w:hAnsi="Times New Roman" w:cs="Times New Roman"/>
          <w:lang w:val="en-GB"/>
        </w:rPr>
        <w:t xml:space="preserve">, which at this study site could require </w:t>
      </w:r>
      <w:r w:rsidR="009A0A04">
        <w:rPr>
          <w:rFonts w:ascii="Times New Roman" w:eastAsia="Times New Roman" w:hAnsi="Times New Roman" w:cs="Times New Roman"/>
          <w:lang w:val="en-GB"/>
        </w:rPr>
        <w:t>that this material sinks to</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t>
      </w:r>
      <w:r w:rsidR="009A0A04" w:rsidRPr="00D53C34">
        <w:rPr>
          <w:rFonts w:ascii="Times New Roman" w:eastAsia="Times New Roman" w:hAnsi="Times New Roman" w:cs="Times New Roman"/>
          <w:lang w:val="en-GB"/>
        </w:rPr>
        <w:t xml:space="preserve">3000 m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2021).</w:t>
      </w:r>
      <w:r w:rsidR="009A0A04">
        <w:rPr>
          <w:rFonts w:ascii="Times New Roman" w:eastAsia="Times New Roman" w:hAnsi="Times New Roman" w:cs="Times New Roman"/>
          <w:lang w:val="en-GB"/>
        </w:rPr>
        <w:t xml:space="preserve"> Compared to the North Pacific, carbon in the North Atlantic must generally sink deeper to be fully sequestered due to differences in the global thermohaline circulation; this overturning circulation brings deep water to the sea surface faster in the North Atlantic. The assumption that roughly 10% to 50% of particulates sink from the carbon transport flux boundary to sequestration depths before being remineralized has not been quantified in the literature to our knowledge for fish waste and carcasses. However, there is no empirical evidence that 100% of fish wastes or carcasses transported to 200 or 500 m depths would sink as deep as ~3000 m before being remineralized, disaggregated</w:t>
      </w:r>
      <w:r w:rsidR="00CA77B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consumed, so we allow this proportion to vary from </w:t>
      </w:r>
      <w:r w:rsidR="005338C1">
        <w:rPr>
          <w:rFonts w:ascii="Times New Roman" w:eastAsia="Times New Roman" w:hAnsi="Times New Roman" w:cs="Times New Roman"/>
          <w:lang w:val="en-GB"/>
        </w:rPr>
        <w:t>~10-50%</w:t>
      </w:r>
      <w:r w:rsidR="009A0A04">
        <w:rPr>
          <w:rFonts w:ascii="Times New Roman" w:eastAsia="Times New Roman" w:hAnsi="Times New Roman" w:cs="Times New Roman"/>
          <w:lang w:val="en-GB"/>
        </w:rPr>
        <w:t>. To calculate the minimum carbon sequestered,</w:t>
      </w:r>
      <w:r w:rsidR="009A0A04" w:rsidRPr="00D53C34">
        <w:rPr>
          <w:rFonts w:ascii="Times New Roman" w:eastAsia="Times New Roman" w:hAnsi="Times New Roman" w:cs="Times New Roman"/>
          <w:lang w:val="en-GB"/>
        </w:rPr>
        <w:t xml:space="preserve"> we chose a </w:t>
      </w:r>
      <w:sdt>
        <w:sdtPr>
          <w:rPr>
            <w:rFonts w:ascii="Times New Roman" w:hAnsi="Times New Roman" w:cs="Times New Roman"/>
            <w:lang w:val="en-GB"/>
          </w:rPr>
          <w:tag w:val="goog_rdk_0"/>
          <w:id w:val="-2003489743"/>
        </w:sdtPr>
        <w:sdtContent/>
      </w:sdt>
      <w:sdt>
        <w:sdtPr>
          <w:rPr>
            <w:rFonts w:ascii="Times New Roman" w:hAnsi="Times New Roman" w:cs="Times New Roman"/>
            <w:lang w:val="en-GB"/>
          </w:rPr>
          <w:tag w:val="goog_rdk_1"/>
          <w:id w:val="-1410374580"/>
        </w:sdtPr>
        <w:sdtContent/>
      </w:sdt>
      <w:sdt>
        <w:sdtPr>
          <w:rPr>
            <w:rFonts w:ascii="Times New Roman" w:hAnsi="Times New Roman" w:cs="Times New Roman"/>
            <w:lang w:val="en-GB"/>
          </w:rPr>
          <w:tag w:val="goog_rdk_2"/>
          <w:id w:val="367878871"/>
        </w:sdtPr>
        <w:sdtContent/>
      </w:sdt>
      <w:sdt>
        <w:sdtPr>
          <w:rPr>
            <w:rFonts w:ascii="Times New Roman" w:hAnsi="Times New Roman" w:cs="Times New Roman"/>
            <w:lang w:val="en-GB"/>
          </w:rPr>
          <w:tag w:val="goog_rdk_3"/>
          <w:id w:val="626901436"/>
        </w:sdtPr>
        <w:sdtContent/>
      </w:sdt>
      <w:sdt>
        <w:sdtPr>
          <w:rPr>
            <w:rFonts w:ascii="Times New Roman" w:hAnsi="Times New Roman" w:cs="Times New Roman"/>
            <w:lang w:val="en-GB"/>
          </w:rPr>
          <w:tag w:val="goog_rdk_4"/>
          <w:id w:val="-1534034063"/>
        </w:sdtPr>
        <w:sdtContent/>
      </w:sdt>
      <w:r w:rsidR="009A0A04" w:rsidRPr="00D53C34">
        <w:rPr>
          <w:rFonts w:ascii="Times New Roman" w:eastAsia="Times New Roman" w:hAnsi="Times New Roman" w:cs="Times New Roman"/>
          <w:lang w:val="en-GB"/>
        </w:rPr>
        <w:t>lower range estimate (5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of estimates from Monte Carlo simulations) of carbon </w:t>
      </w:r>
      <w:r w:rsidR="009A0A04">
        <w:rPr>
          <w:rFonts w:ascii="Times New Roman" w:eastAsia="Times New Roman" w:hAnsi="Times New Roman" w:cs="Times New Roman"/>
          <w:lang w:val="en-GB"/>
        </w:rPr>
        <w:t xml:space="preserve">transported by each pathway and assume that 10% of carbon flux from egestion, excretion, or mortality pathways sinks to </w:t>
      </w:r>
      <w:r w:rsidR="009A0A04" w:rsidRPr="00D53C34">
        <w:rPr>
          <w:rFonts w:ascii="Times New Roman" w:eastAsia="Times New Roman" w:hAnsi="Times New Roman" w:cs="Times New Roman"/>
          <w:lang w:val="en-GB"/>
        </w:rPr>
        <w:t>a depth of long-term sequestration</w:t>
      </w:r>
      <w:r w:rsidR="009A0A04">
        <w:rPr>
          <w:rFonts w:ascii="Times New Roman" w:eastAsia="Times New Roman" w:hAnsi="Times New Roman" w:cs="Times New Roman"/>
          <w:lang w:val="en-GB"/>
        </w:rPr>
        <w:t>. To find the maximum carbon sequestered,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w:t>
      </w:r>
      <w:r w:rsidR="009A0A04" w:rsidRPr="00D53C34">
        <w:rPr>
          <w:rFonts w:ascii="Times New Roman" w:eastAsia="Times New Roman" w:hAnsi="Times New Roman" w:cs="Times New Roman"/>
          <w:lang w:val="en-GB"/>
        </w:rPr>
        <w:t xml:space="preserve">e </w:t>
      </w:r>
      <w:r w:rsidR="009A0A04">
        <w:rPr>
          <w:rFonts w:ascii="Times New Roman" w:eastAsia="Times New Roman" w:hAnsi="Times New Roman" w:cs="Times New Roman"/>
          <w:lang w:val="en-GB"/>
        </w:rPr>
        <w:t>chose</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a higher range estimate</w:t>
      </w:r>
      <w:r w:rsidR="009A0A04" w:rsidRPr="00D53C34">
        <w:rPr>
          <w:rFonts w:ascii="Times New Roman" w:eastAsia="Times New Roman" w:hAnsi="Times New Roman" w:cs="Times New Roman"/>
          <w:lang w:val="en-GB"/>
        </w:rPr>
        <w:t xml:space="preserve"> (95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w:t>
      </w:r>
      <w:r w:rsidR="009A0A04">
        <w:rPr>
          <w:rFonts w:ascii="Times New Roman" w:eastAsia="Times New Roman" w:hAnsi="Times New Roman" w:cs="Times New Roman"/>
          <w:lang w:val="en-GB"/>
        </w:rPr>
        <w:t>from</w:t>
      </w:r>
      <w:r w:rsidR="009A0A04" w:rsidRPr="00D53C34">
        <w:rPr>
          <w:rFonts w:ascii="Times New Roman" w:eastAsia="Times New Roman" w:hAnsi="Times New Roman" w:cs="Times New Roman"/>
          <w:lang w:val="en-GB"/>
        </w:rPr>
        <w:t xml:space="preserve"> simulations) of carbon </w:t>
      </w:r>
      <w:r w:rsidR="009A0A04">
        <w:rPr>
          <w:rFonts w:ascii="Times New Roman" w:eastAsia="Times New Roman" w:hAnsi="Times New Roman" w:cs="Times New Roman"/>
          <w:lang w:val="en-GB"/>
        </w:rPr>
        <w:t>transported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by each pathway and</w:t>
      </w:r>
      <w:r w:rsidR="009A0A04" w:rsidRPr="00D53C34">
        <w:rPr>
          <w:rFonts w:ascii="Times New Roman" w:eastAsia="Times New Roman" w:hAnsi="Times New Roman" w:cs="Times New Roman"/>
          <w:lang w:val="en-GB"/>
        </w:rPr>
        <w:t xml:space="preserve"> assume </w:t>
      </w:r>
      <w:r w:rsidR="009A0A04">
        <w:rPr>
          <w:rFonts w:ascii="Times New Roman" w:eastAsia="Times New Roman" w:hAnsi="Times New Roman" w:cs="Times New Roman"/>
          <w:lang w:val="en-GB"/>
        </w:rPr>
        <w:t xml:space="preserve">that </w:t>
      </w:r>
      <w:r w:rsidR="009A0A04" w:rsidRPr="00D53C34">
        <w:rPr>
          <w:rFonts w:ascii="Times New Roman" w:eastAsia="Times New Roman" w:hAnsi="Times New Roman" w:cs="Times New Roman"/>
          <w:lang w:val="en-GB"/>
        </w:rPr>
        <w:t xml:space="preserve">50% of </w:t>
      </w:r>
      <w:r w:rsidR="009A0A04">
        <w:rPr>
          <w:rFonts w:ascii="Times New Roman" w:eastAsia="Times New Roman" w:hAnsi="Times New Roman" w:cs="Times New Roman"/>
          <w:lang w:val="en-GB"/>
        </w:rPr>
        <w:t>carbon flux from egestion, excretion</w:t>
      </w:r>
      <w:r w:rsidR="000D0E0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mortality</w:t>
      </w:r>
      <w:r w:rsidR="009A0A04" w:rsidRPr="00D53C34">
        <w:rPr>
          <w:rFonts w:ascii="Times New Roman" w:eastAsia="Times New Roman" w:hAnsi="Times New Roman" w:cs="Times New Roman"/>
          <w:lang w:val="en-GB"/>
        </w:rPr>
        <w:t xml:space="preserve"> pathway</w:t>
      </w:r>
      <w:r w:rsidR="009A0A04">
        <w:rPr>
          <w:rFonts w:ascii="Times New Roman" w:eastAsia="Times New Roman" w:hAnsi="Times New Roman" w:cs="Times New Roman"/>
          <w:lang w:val="en-GB"/>
        </w:rPr>
        <w:t>s</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is sequestered</w:t>
      </w:r>
      <w:r w:rsidR="009A0A04" w:rsidRPr="00D53C34">
        <w:rPr>
          <w:rFonts w:ascii="Times New Roman" w:eastAsia="Times New Roman" w:hAnsi="Times New Roman" w:cs="Times New Roman"/>
          <w:lang w:val="en-GB"/>
        </w:rPr>
        <w:t>.</w:t>
      </w:r>
    </w:p>
    <w:p w14:paraId="00000044" w14:textId="77777777" w:rsidR="0060432E" w:rsidRPr="00D53C34" w:rsidRDefault="0060432E">
      <w:pPr>
        <w:spacing w:line="480" w:lineRule="auto"/>
        <w:rPr>
          <w:rFonts w:ascii="Times New Roman" w:eastAsia="Times New Roman" w:hAnsi="Times New Roman" w:cs="Times New Roman"/>
          <w:lang w:val="en-GB"/>
        </w:rPr>
      </w:pPr>
    </w:p>
    <w:p w14:paraId="00000045" w14:textId="77777777" w:rsidR="0060432E" w:rsidRPr="00D53C34" w:rsidRDefault="009152F0">
      <w:pPr>
        <w:spacing w:line="36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Results</w:t>
      </w:r>
    </w:p>
    <w:p w14:paraId="00000046" w14:textId="77777777" w:rsidR="0060432E" w:rsidRPr="00D53C34" w:rsidRDefault="0060432E">
      <w:pPr>
        <w:rPr>
          <w:rFonts w:ascii="Times New Roman" w:eastAsia="Times New Roman" w:hAnsi="Times New Roman" w:cs="Times New Roman"/>
          <w:i/>
          <w:lang w:val="en-GB"/>
        </w:rPr>
      </w:pPr>
    </w:p>
    <w:p w14:paraId="00000047" w14:textId="77777777" w:rsidR="0060432E" w:rsidRPr="00D53C34" w:rsidRDefault="009152F0">
      <w:pPr>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diversity, biomass, and vertical distribution</w:t>
      </w:r>
    </w:p>
    <w:p w14:paraId="00000048" w14:textId="77777777" w:rsidR="0060432E" w:rsidRPr="00D53C34" w:rsidRDefault="0060432E">
      <w:pPr>
        <w:rPr>
          <w:rFonts w:ascii="Times New Roman" w:eastAsia="Times New Roman" w:hAnsi="Times New Roman" w:cs="Times New Roman"/>
          <w:i/>
          <w:lang w:val="en-GB"/>
        </w:rPr>
      </w:pPr>
    </w:p>
    <w:p w14:paraId="0000004A" w14:textId="2BAA26CA" w:rsidR="0060432E" w:rsidRDefault="009152F0" w:rsidP="002F08F7">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dataset included a total of 1,415 individuals, including 1,170 fishes sampled from the MOCNESS-10 and 245 fishes from the MOCNESS-1. A subsample of the MOCNESS-10 catch (n = 410) was identified to species level (n = 405), for which 19 fish species were identified (Fig. </w:t>
      </w:r>
      <w:r w:rsidRPr="00D53C34">
        <w:rPr>
          <w:rFonts w:ascii="Times New Roman" w:eastAsia="Times New Roman" w:hAnsi="Times New Roman" w:cs="Times New Roman"/>
          <w:lang w:val="en-GB"/>
        </w:rPr>
        <w:lastRenderedPageBreak/>
        <w:t>3). Fish identifications, tow information, and other metadata are available in a Github repository (</w:t>
      </w:r>
      <w:hyperlink r:id="rId11">
        <w:r w:rsidRPr="00D53C34">
          <w:rPr>
            <w:rFonts w:ascii="Times New Roman" w:eastAsia="Times New Roman" w:hAnsi="Times New Roman" w:cs="Times New Roman"/>
            <w:color w:val="0563C1"/>
            <w:u w:val="single"/>
            <w:lang w:val="en-GB"/>
          </w:rPr>
          <w:t>https://github.com/hmcmonagle/Fish-carbon-flux-N-Atlantic</w:t>
        </w:r>
      </w:hyperlink>
      <w:r w:rsidRPr="00D53C34">
        <w:rPr>
          <w:rFonts w:ascii="Times New Roman" w:eastAsia="Times New Roman" w:hAnsi="Times New Roman" w:cs="Times New Roman"/>
          <w:lang w:val="en-GB"/>
        </w:rPr>
        <w:t>).</w:t>
      </w:r>
    </w:p>
    <w:p w14:paraId="69A12BFC" w14:textId="7CA0860E" w:rsidR="002F08F7" w:rsidRPr="00D53C34" w:rsidRDefault="002F08F7">
      <w:pP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3543C125" wp14:editId="56A44212">
            <wp:extent cx="5458265" cy="3778799"/>
            <wp:effectExtent l="0" t="0" r="3175" b="6350"/>
            <wp:docPr id="1117247712" name="Picture 4"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7712" name="Picture 4" descr="A graph showing different colored ba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6934" cy="3784801"/>
                    </a:xfrm>
                    <a:prstGeom prst="rect">
                      <a:avLst/>
                    </a:prstGeom>
                  </pic:spPr>
                </pic:pic>
              </a:graphicData>
            </a:graphic>
          </wp:inline>
        </w:drawing>
      </w:r>
    </w:p>
    <w:p w14:paraId="0000004C" w14:textId="1B625CAF"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3. Stacked bar plot showing fish diversity from the subset of MOCNESS-10 samples </w:t>
      </w:r>
      <w:r w:rsidRPr="00AA1868">
        <w:rPr>
          <w:rFonts w:ascii="Times New Roman" w:eastAsia="Times New Roman" w:hAnsi="Times New Roman" w:cs="Times New Roman"/>
          <w:lang w:val="en-GB"/>
        </w:rPr>
        <w:t>(n=40</w:t>
      </w:r>
      <w:r w:rsidR="00AA1868" w:rsidRPr="00AA1868">
        <w:rPr>
          <w:rFonts w:ascii="Times New Roman" w:eastAsia="Times New Roman" w:hAnsi="Times New Roman" w:cs="Times New Roman"/>
          <w:lang w:val="en-GB"/>
        </w:rPr>
        <w:t>3</w:t>
      </w:r>
      <w:r w:rsidRPr="00AA1868">
        <w:rPr>
          <w:rFonts w:ascii="Times New Roman" w:eastAsia="Times New Roman" w:hAnsi="Times New Roman" w:cs="Times New Roman"/>
          <w:lang w:val="en-GB"/>
        </w:rPr>
        <w:t>) that were</w:t>
      </w:r>
      <w:r w:rsidRPr="00D53C34">
        <w:rPr>
          <w:rFonts w:ascii="Times New Roman" w:eastAsia="Times New Roman" w:hAnsi="Times New Roman" w:cs="Times New Roman"/>
          <w:lang w:val="en-GB"/>
        </w:rPr>
        <w:t xml:space="preserve"> identified to the lowest taxonomic level possible with both morphological and genetic identification techniques. Tows are plotted by date in May</w:t>
      </w:r>
      <w:r w:rsidR="0004558A">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and </w:t>
      </w:r>
      <w:r w:rsidR="00C22229" w:rsidRPr="00D53C34">
        <w:rPr>
          <w:rFonts w:ascii="Times New Roman" w:eastAsia="Times New Roman" w:hAnsi="Times New Roman" w:cs="Times New Roman"/>
          <w:lang w:val="en-GB"/>
        </w:rPr>
        <w:t>labelled</w:t>
      </w:r>
      <w:r w:rsidRPr="00D53C34">
        <w:rPr>
          <w:rFonts w:ascii="Times New Roman" w:eastAsia="Times New Roman" w:hAnsi="Times New Roman" w:cs="Times New Roman"/>
          <w:lang w:val="en-GB"/>
        </w:rPr>
        <w:t xml:space="preserve"> with time of day. All taxa are included that had more than one individual sampled.</w:t>
      </w:r>
      <w:r w:rsidR="00AF1982">
        <w:rPr>
          <w:rFonts w:ascii="Times New Roman" w:eastAsia="Times New Roman" w:hAnsi="Times New Roman" w:cs="Times New Roman"/>
          <w:lang w:val="en-GB"/>
        </w:rPr>
        <w:t xml:space="preserve"> Taxa are colo</w:t>
      </w:r>
      <w:r w:rsidR="0092112C">
        <w:rPr>
          <w:rFonts w:ascii="Times New Roman" w:eastAsia="Times New Roman" w:hAnsi="Times New Roman" w:cs="Times New Roman"/>
          <w:lang w:val="en-GB"/>
        </w:rPr>
        <w:t>u</w:t>
      </w:r>
      <w:r w:rsidR="00AF1982">
        <w:rPr>
          <w:rFonts w:ascii="Times New Roman" w:eastAsia="Times New Roman" w:hAnsi="Times New Roman" w:cs="Times New Roman"/>
          <w:lang w:val="en-GB"/>
        </w:rPr>
        <w:t>r-coded by family with Sternoptychidae in orange</w:t>
      </w:r>
      <w:r w:rsidR="00724D0B">
        <w:rPr>
          <w:rFonts w:ascii="Times New Roman" w:eastAsia="Times New Roman" w:hAnsi="Times New Roman" w:cs="Times New Roman"/>
          <w:lang w:val="en-GB"/>
        </w:rPr>
        <w:t xml:space="preserve"> (Argyropelecus sp., </w:t>
      </w:r>
      <w:proofErr w:type="spellStart"/>
      <w:r w:rsidR="00724D0B">
        <w:rPr>
          <w:rFonts w:ascii="Times New Roman" w:eastAsia="Times New Roman" w:hAnsi="Times New Roman" w:cs="Times New Roman"/>
          <w:lang w:val="en-GB"/>
        </w:rPr>
        <w:t>Valenciennellus</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 Gonostomatidae in purple</w:t>
      </w:r>
      <w:r w:rsidR="00724D0B">
        <w:rPr>
          <w:rFonts w:ascii="Times New Roman" w:eastAsia="Times New Roman" w:hAnsi="Times New Roman" w:cs="Times New Roman"/>
          <w:lang w:val="en-GB"/>
        </w:rPr>
        <w:t xml:space="preserve"> (Cyclothone sp.)</w:t>
      </w:r>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Melamphaidae</w:t>
      </w:r>
      <w:r w:rsidR="00AF1982">
        <w:rPr>
          <w:rFonts w:ascii="Times New Roman" w:eastAsia="Times New Roman" w:hAnsi="Times New Roman" w:cs="Times New Roman"/>
          <w:lang w:val="en-GB"/>
        </w:rPr>
        <w:t xml:space="preserve"> in pink</w:t>
      </w:r>
      <w:r w:rsidR="00724D0B">
        <w:rPr>
          <w:rFonts w:ascii="Times New Roman" w:eastAsia="Times New Roman" w:hAnsi="Times New Roman" w:cs="Times New Roman"/>
          <w:lang w:val="en-GB"/>
        </w:rPr>
        <w:t xml:space="preserve"> (Scopelogadus sp.)</w:t>
      </w:r>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Alepocephalidae</w:t>
      </w:r>
      <w:r w:rsidR="00AF1982">
        <w:rPr>
          <w:rFonts w:ascii="Times New Roman" w:eastAsia="Times New Roman" w:hAnsi="Times New Roman" w:cs="Times New Roman"/>
          <w:lang w:val="en-GB"/>
        </w:rPr>
        <w:t xml:space="preserve"> in yellow</w:t>
      </w:r>
      <w:r w:rsidR="00724D0B">
        <w:rPr>
          <w:rFonts w:ascii="Times New Roman" w:eastAsia="Times New Roman" w:hAnsi="Times New Roman" w:cs="Times New Roman"/>
          <w:lang w:val="en-GB"/>
        </w:rPr>
        <w:t xml:space="preserve"> (</w:t>
      </w:r>
      <w:proofErr w:type="spellStart"/>
      <w:r w:rsidR="00724D0B">
        <w:rPr>
          <w:rFonts w:ascii="Times New Roman" w:eastAsia="Times New Roman" w:hAnsi="Times New Roman" w:cs="Times New Roman"/>
          <w:lang w:val="en-GB"/>
        </w:rPr>
        <w:t>Xenodermichthys</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 xml:space="preserve">, and </w:t>
      </w:r>
      <w:r w:rsidR="00AF1982" w:rsidRPr="00D53C34">
        <w:rPr>
          <w:rFonts w:ascii="Times New Roman" w:eastAsia="Times New Roman" w:hAnsi="Times New Roman" w:cs="Times New Roman"/>
          <w:lang w:val="en-GB"/>
        </w:rPr>
        <w:t>Myctophidae</w:t>
      </w:r>
      <w:r w:rsidR="00AF1982">
        <w:rPr>
          <w:rFonts w:ascii="Times New Roman" w:eastAsia="Times New Roman" w:hAnsi="Times New Roman" w:cs="Times New Roman"/>
          <w:lang w:val="en-GB"/>
        </w:rPr>
        <w:t xml:space="preserve"> in green</w:t>
      </w:r>
      <w:r w:rsidR="00724D0B">
        <w:rPr>
          <w:rFonts w:ascii="Times New Roman" w:eastAsia="Times New Roman" w:hAnsi="Times New Roman" w:cs="Times New Roman"/>
          <w:lang w:val="en-GB"/>
        </w:rPr>
        <w:t xml:space="preserve"> (Benthosema sp., </w:t>
      </w:r>
      <w:proofErr w:type="spellStart"/>
      <w:r w:rsidR="00724D0B">
        <w:rPr>
          <w:rFonts w:ascii="Times New Roman" w:eastAsia="Times New Roman" w:hAnsi="Times New Roman" w:cs="Times New Roman"/>
          <w:lang w:val="en-GB"/>
        </w:rPr>
        <w:t>Lampanyctus</w:t>
      </w:r>
      <w:proofErr w:type="spellEnd"/>
      <w:r w:rsidR="00724D0B">
        <w:rPr>
          <w:rFonts w:ascii="Times New Roman" w:eastAsia="Times New Roman" w:hAnsi="Times New Roman" w:cs="Times New Roman"/>
          <w:lang w:val="en-GB"/>
        </w:rPr>
        <w:t xml:space="preserve"> sp., </w:t>
      </w:r>
      <w:proofErr w:type="spellStart"/>
      <w:r w:rsidR="00724D0B">
        <w:rPr>
          <w:rFonts w:ascii="Times New Roman" w:eastAsia="Times New Roman" w:hAnsi="Times New Roman" w:cs="Times New Roman"/>
          <w:lang w:val="en-GB"/>
        </w:rPr>
        <w:t>Myctophum</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w:t>
      </w:r>
      <w:r w:rsidR="00724D0B">
        <w:rPr>
          <w:rFonts w:ascii="Times New Roman" w:eastAsia="Times New Roman" w:hAnsi="Times New Roman" w:cs="Times New Roman"/>
          <w:lang w:val="en-GB"/>
        </w:rPr>
        <w:t xml:space="preserve">, Nannobrachium sp., </w:t>
      </w:r>
      <w:proofErr w:type="spellStart"/>
      <w:r w:rsidR="00724D0B">
        <w:rPr>
          <w:rFonts w:ascii="Times New Roman" w:eastAsia="Times New Roman" w:hAnsi="Times New Roman" w:cs="Times New Roman"/>
          <w:lang w:val="en-GB"/>
        </w:rPr>
        <w:t>Protomyctophum</w:t>
      </w:r>
      <w:proofErr w:type="spellEnd"/>
      <w:r w:rsidR="00724D0B">
        <w:rPr>
          <w:rFonts w:ascii="Times New Roman" w:eastAsia="Times New Roman" w:hAnsi="Times New Roman" w:cs="Times New Roman"/>
          <w:lang w:val="en-GB"/>
        </w:rPr>
        <w:t xml:space="preserve"> sp., and </w:t>
      </w:r>
      <w:proofErr w:type="spellStart"/>
      <w:r w:rsidR="00724D0B">
        <w:rPr>
          <w:rFonts w:ascii="Times New Roman" w:eastAsia="Times New Roman" w:hAnsi="Times New Roman" w:cs="Times New Roman"/>
          <w:lang w:val="en-GB"/>
        </w:rPr>
        <w:t>Symbolophorus</w:t>
      </w:r>
      <w:proofErr w:type="spellEnd"/>
      <w:r w:rsidR="00724D0B">
        <w:rPr>
          <w:rFonts w:ascii="Times New Roman" w:eastAsia="Times New Roman" w:hAnsi="Times New Roman" w:cs="Times New Roman"/>
          <w:lang w:val="en-GB"/>
        </w:rPr>
        <w:t xml:space="preserve"> sp.). </w:t>
      </w:r>
    </w:p>
    <w:p w14:paraId="0000004D" w14:textId="77777777" w:rsidR="0060432E" w:rsidRPr="00D53C34" w:rsidRDefault="0060432E">
      <w:pPr>
        <w:spacing w:line="480" w:lineRule="auto"/>
        <w:rPr>
          <w:rFonts w:ascii="Times New Roman" w:eastAsia="Times New Roman" w:hAnsi="Times New Roman" w:cs="Times New Roman"/>
          <w:lang w:val="en-GB"/>
        </w:rPr>
      </w:pPr>
    </w:p>
    <w:p w14:paraId="1BF8FE41" w14:textId="36DDA570" w:rsidR="00585088" w:rsidRDefault="009152F0" w:rsidP="00C74CE1">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Although larger nets are generally assumed to catch more fish per unit </w:t>
      </w:r>
      <w:r w:rsidR="000C3807">
        <w:rPr>
          <w:rFonts w:ascii="Times New Roman" w:eastAsia="Times New Roman" w:hAnsi="Times New Roman" w:cs="Times New Roman"/>
          <w:lang w:val="en-GB"/>
        </w:rPr>
        <w:t>sampling effort</w:t>
      </w:r>
      <w:r w:rsidRPr="00D53C34">
        <w:rPr>
          <w:rFonts w:ascii="Times New Roman" w:eastAsia="Times New Roman" w:hAnsi="Times New Roman" w:cs="Times New Roman"/>
          <w:lang w:val="en-GB"/>
        </w:rPr>
        <w:t xml:space="preserve"> and a larger size distribution due to lower net avoidance rates, we calculated a higher </w:t>
      </w:r>
      <w:r w:rsidR="00EC1904">
        <w:rPr>
          <w:rFonts w:ascii="Times New Roman" w:eastAsia="Times New Roman" w:hAnsi="Times New Roman" w:cs="Times New Roman"/>
          <w:lang w:val="en-GB"/>
        </w:rPr>
        <w:t>areal biomass density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2</w:t>
      </w:r>
      <w:r w:rsidR="00EC1904">
        <w:rPr>
          <w:rFonts w:ascii="Times New Roman" w:eastAsia="Times New Roman" w:hAnsi="Times New Roman" w:cs="Times New Roman"/>
          <w:lang w:val="en-GB"/>
        </w:rPr>
        <w:t>) and catch per unit volume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3</w:t>
      </w:r>
      <w:r w:rsidR="00EC190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from the MOCNESS-1 </w:t>
      </w:r>
      <w:r w:rsidR="00EC1904">
        <w:rPr>
          <w:rFonts w:ascii="Times New Roman" w:eastAsia="Times New Roman" w:hAnsi="Times New Roman" w:cs="Times New Roman"/>
          <w:lang w:val="en-GB"/>
        </w:rPr>
        <w:t>compared to</w:t>
      </w:r>
      <w:r w:rsidRPr="00D53C34">
        <w:rPr>
          <w:rFonts w:ascii="Times New Roman" w:eastAsia="Times New Roman" w:hAnsi="Times New Roman" w:cs="Times New Roman"/>
          <w:lang w:val="en-GB"/>
        </w:rPr>
        <w:t xml:space="preserve"> the MOCNESS-10 (Fig. 4)</w:t>
      </w:r>
      <w:r w:rsidR="00805FB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There is inevitably some uncertainty in the calibration factors used to convert from flow</w:t>
      </w:r>
      <w:r w:rsidR="00B24E7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meter counts to volume filtered </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Appendix H</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The smaller net also </w:t>
      </w:r>
      <w:r w:rsidRPr="00D53C34">
        <w:rPr>
          <w:rFonts w:ascii="Times New Roman" w:eastAsia="Times New Roman" w:hAnsi="Times New Roman" w:cs="Times New Roman"/>
          <w:lang w:val="en-GB"/>
        </w:rPr>
        <w:lastRenderedPageBreak/>
        <w:t>unexpectedly had higher catch rates for some of the larger size classes, though the larger net did catch the largest several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dataset (</w:t>
      </w:r>
      <w:r w:rsidRPr="009C0379">
        <w:rPr>
          <w:rFonts w:ascii="Times New Roman" w:eastAsia="Times New Roman" w:hAnsi="Times New Roman" w:cs="Times New Roman"/>
          <w:lang w:val="en-GB"/>
        </w:rPr>
        <w:t>Fig. 5). The mean areal (depth integrated, 0-1000 m) biomass density, calculated only from night tows, was 1.</w:t>
      </w:r>
      <w:r w:rsidR="00532C49" w:rsidRPr="009C0379">
        <w:rPr>
          <w:rFonts w:ascii="Times New Roman" w:eastAsia="Times New Roman" w:hAnsi="Times New Roman" w:cs="Times New Roman"/>
          <w:lang w:val="en-GB"/>
        </w:rPr>
        <w:t>2</w:t>
      </w:r>
      <w:r w:rsidRPr="009C0379">
        <w:rPr>
          <w:rFonts w:ascii="Times New Roman" w:eastAsia="Times New Roman" w:hAnsi="Times New Roman" w:cs="Times New Roman"/>
          <w:lang w:val="en-GB"/>
        </w:rPr>
        <w:t xml:space="preserve"> grams of wet mass per square meter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However, there was </w:t>
      </w:r>
      <w:r w:rsidR="00532C49" w:rsidRPr="009C0379">
        <w:rPr>
          <w:rFonts w:ascii="Times New Roman" w:eastAsia="Times New Roman" w:hAnsi="Times New Roman" w:cs="Times New Roman"/>
          <w:lang w:val="en-GB"/>
        </w:rPr>
        <w:t>about a two-</w:t>
      </w:r>
      <w:r w:rsidRPr="009C0379">
        <w:rPr>
          <w:rFonts w:ascii="Times New Roman" w:eastAsia="Times New Roman" w:hAnsi="Times New Roman" w:cs="Times New Roman"/>
          <w:lang w:val="en-GB"/>
        </w:rPr>
        <w:t>fold difference in areal biomass density among night tows alone, with 0.7</w:t>
      </w:r>
      <w:r w:rsidR="00532C49" w:rsidRPr="009C0379">
        <w:rPr>
          <w:rFonts w:ascii="Times New Roman" w:eastAsia="Times New Roman" w:hAnsi="Times New Roman" w:cs="Times New Roman"/>
          <w:lang w:val="en-GB"/>
        </w:rPr>
        <w:t>9</w:t>
      </w:r>
      <w:r w:rsidRPr="009C0379">
        <w:rPr>
          <w:rFonts w:ascii="Times New Roman" w:eastAsia="Times New Roman" w:hAnsi="Times New Roman" w:cs="Times New Roman"/>
          <w:lang w:val="en-GB"/>
        </w:rPr>
        <w:t xml:space="preserve">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smallest MOCNESS-10 tow at night and the </w:t>
      </w:r>
      <w:r w:rsidR="00532C49" w:rsidRPr="009C0379">
        <w:rPr>
          <w:rFonts w:ascii="Times New Roman" w:eastAsia="Times New Roman" w:hAnsi="Times New Roman" w:cs="Times New Roman"/>
          <w:lang w:val="en-GB"/>
        </w:rPr>
        <w:t>1.6</w:t>
      </w:r>
      <w:r w:rsidRPr="009C0379">
        <w:rPr>
          <w:rFonts w:ascii="Times New Roman" w:eastAsia="Times New Roman" w:hAnsi="Times New Roman" w:cs="Times New Roman"/>
          <w:lang w:val="en-GB"/>
        </w:rPr>
        <w:t xml:space="preserve"> gm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largest MOCNESS-1 tow at night (Fig</w:t>
      </w:r>
      <w:r w:rsidRPr="00D53C34">
        <w:rPr>
          <w:rFonts w:ascii="Times New Roman" w:eastAsia="Times New Roman" w:hAnsi="Times New Roman" w:cs="Times New Roman"/>
          <w:lang w:val="en-GB"/>
        </w:rPr>
        <w:t>. 4). Sampling procedures did not change among tows, suggesting high patchiness in fish distribution.</w:t>
      </w:r>
    </w:p>
    <w:p w14:paraId="66FEAAFB" w14:textId="0B575DAC" w:rsidR="00C74CE1" w:rsidRDefault="00C74CE1" w:rsidP="00C74CE1">
      <w:pPr>
        <w:spacing w:line="480" w:lineRule="auto"/>
        <w:rPr>
          <w:rFonts w:ascii="Times New Roman" w:eastAsia="Times New Roman" w:hAnsi="Times New Roman" w:cs="Times New Roman"/>
          <w:lang w:val="en-GB"/>
        </w:rPr>
      </w:pPr>
    </w:p>
    <w:p w14:paraId="400483D1" w14:textId="57022F0D" w:rsidR="006A53C8" w:rsidRPr="00D53C34" w:rsidRDefault="006A53C8" w:rsidP="00C74CE1">
      <w:pPr>
        <w:spacing w:line="480" w:lineRule="auto"/>
        <w:rPr>
          <w:rFonts w:ascii="Times New Roman" w:eastAsia="Times New Roman" w:hAnsi="Times New Roman" w:cs="Times New Roman"/>
          <w:lang w:val="en-GB"/>
        </w:rPr>
      </w:pPr>
      <w:r w:rsidRPr="006A53C8">
        <w:rPr>
          <w:rFonts w:ascii="Times New Roman" w:eastAsia="Times New Roman" w:hAnsi="Times New Roman" w:cs="Times New Roman"/>
          <w:noProof/>
        </w:rPr>
        <w:drawing>
          <wp:inline distT="0" distB="0" distL="0" distR="0" wp14:anchorId="09D3DD64" wp14:editId="3C09B516">
            <wp:extent cx="5943600" cy="3200400"/>
            <wp:effectExtent l="0" t="0" r="0" b="0"/>
            <wp:docPr id="21196093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9329" name="Picture 1" descr="A graph of different colored bars&#10;&#10;Description automatically generated with medium confidence"/>
                    <pic:cNvPicPr/>
                  </pic:nvPicPr>
                  <pic:blipFill>
                    <a:blip r:embed="rId13"/>
                    <a:stretch>
                      <a:fillRect/>
                    </a:stretch>
                  </pic:blipFill>
                  <pic:spPr>
                    <a:xfrm>
                      <a:off x="0" y="0"/>
                      <a:ext cx="5943600" cy="3200400"/>
                    </a:xfrm>
                    <a:prstGeom prst="rect">
                      <a:avLst/>
                    </a:prstGeom>
                  </pic:spPr>
                </pic:pic>
              </a:graphicData>
            </a:graphic>
          </wp:inline>
        </w:drawing>
      </w:r>
    </w:p>
    <w:p w14:paraId="00000050" w14:textId="7A72E352"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4. Fish biomass (0-1000 m) standardized by sampling effort. Sampling effort is calculated as volume filtered multiplied by depth interval sampled for each net, summed by tow. Each bar indicates a distinct tow that began on the date in May</w:t>
      </w:r>
      <w:r w:rsidR="00AD08DE">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indicated in x-axis labels. Day tows are shown on the left panel and night tows are shown on the right panel. </w:t>
      </w:r>
    </w:p>
    <w:p w14:paraId="00000051" w14:textId="6B538627" w:rsidR="0060432E" w:rsidRDefault="0060432E" w:rsidP="008D3419">
      <w:pPr>
        <w:spacing w:line="480" w:lineRule="auto"/>
        <w:rPr>
          <w:rFonts w:ascii="Times New Roman" w:eastAsia="Times New Roman" w:hAnsi="Times New Roman" w:cs="Times New Roman"/>
          <w:lang w:val="en-GB"/>
        </w:rPr>
      </w:pPr>
    </w:p>
    <w:p w14:paraId="43E5F93A" w14:textId="538BBE3F" w:rsidR="00585088" w:rsidRPr="00D53C34" w:rsidRDefault="00707E3B">
      <w:pPr>
        <w:spacing w:line="480" w:lineRule="auto"/>
        <w:jc w:val="center"/>
        <w:rPr>
          <w:rFonts w:ascii="Times New Roman" w:eastAsia="Times New Roman" w:hAnsi="Times New Roman" w:cs="Times New Roman"/>
          <w:lang w:val="en-GB"/>
        </w:rPr>
      </w:pPr>
      <w:r>
        <w:rPr>
          <w:rFonts w:ascii="Times New Roman" w:eastAsia="Times New Roman" w:hAnsi="Times New Roman" w:cs="Times New Roman"/>
          <w:noProof/>
        </w:rPr>
        <w:lastRenderedPageBreak/>
        <w:drawing>
          <wp:inline distT="0" distB="0" distL="0" distR="0" wp14:anchorId="085D97FB" wp14:editId="2A367935">
            <wp:extent cx="3668232" cy="2853069"/>
            <wp:effectExtent l="0" t="0" r="2540" b="4445"/>
            <wp:docPr id="11755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3992" name="Picture 11755739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2650" cy="2872061"/>
                    </a:xfrm>
                    <a:prstGeom prst="rect">
                      <a:avLst/>
                    </a:prstGeom>
                  </pic:spPr>
                </pic:pic>
              </a:graphicData>
            </a:graphic>
          </wp:inline>
        </w:drawing>
      </w:r>
    </w:p>
    <w:p w14:paraId="00000052" w14:textId="41E467D8"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5. Mesopelagic fish catch in number of individuals per square meter sampled from the MOCNESS-1 (1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w:t>
      </w:r>
      <w:r w:rsidR="00585088">
        <w:rPr>
          <w:rFonts w:ascii="Times New Roman" w:eastAsia="Times New Roman" w:hAnsi="Times New Roman" w:cs="Times New Roman"/>
          <w:lang w:val="en-GB"/>
        </w:rPr>
        <w:t>purple</w:t>
      </w:r>
      <w:r w:rsidRPr="00D53C34">
        <w:rPr>
          <w:rFonts w:ascii="Times New Roman" w:eastAsia="Times New Roman" w:hAnsi="Times New Roman" w:cs="Times New Roman"/>
          <w:lang w:val="en-GB"/>
        </w:rPr>
        <w:t xml:space="preserve"> and the larger MOCNESS-10 (10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green. Data shown are from night tows (n= 3 MOCNESS-1; n=5 MOCNESS-10).</w:t>
      </w:r>
      <w:r w:rsidR="003E6F7F">
        <w:rPr>
          <w:rFonts w:ascii="Times New Roman" w:eastAsia="Times New Roman" w:hAnsi="Times New Roman" w:cs="Times New Roman"/>
          <w:lang w:val="en-GB"/>
        </w:rPr>
        <w:t xml:space="preserve"> The </w:t>
      </w:r>
      <w:r w:rsidR="0092112C">
        <w:rPr>
          <w:rFonts w:ascii="Times New Roman" w:eastAsia="Times New Roman" w:hAnsi="Times New Roman" w:cs="Times New Roman"/>
          <w:lang w:val="en-GB"/>
        </w:rPr>
        <w:t>grey overlapping colour</w:t>
      </w:r>
      <w:r w:rsidR="003E6F7F">
        <w:rPr>
          <w:rFonts w:ascii="Times New Roman" w:eastAsia="Times New Roman" w:hAnsi="Times New Roman" w:cs="Times New Roman"/>
          <w:lang w:val="en-GB"/>
        </w:rPr>
        <w:t xml:space="preserve"> represents 1 sq. meter MOCNESS catch</w:t>
      </w:r>
      <w:r w:rsidR="0039313B">
        <w:rPr>
          <w:rFonts w:ascii="Times New Roman" w:eastAsia="Times New Roman" w:hAnsi="Times New Roman" w:cs="Times New Roman"/>
          <w:lang w:val="en-GB"/>
        </w:rPr>
        <w:t xml:space="preserve"> where the 10 sq. meter MOCNESS catch is higher, and vice versa. </w:t>
      </w:r>
    </w:p>
    <w:p w14:paraId="00000053" w14:textId="77777777" w:rsidR="0060432E" w:rsidRPr="00D53C34" w:rsidRDefault="0060432E">
      <w:pPr>
        <w:spacing w:line="480" w:lineRule="auto"/>
        <w:rPr>
          <w:rFonts w:ascii="Times New Roman" w:eastAsia="Times New Roman" w:hAnsi="Times New Roman" w:cs="Times New Roman"/>
          <w:lang w:val="en-GB"/>
        </w:rPr>
      </w:pPr>
    </w:p>
    <w:p w14:paraId="00000054" w14:textId="6BC04A3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Night tows had more similar catches between the two nets than day tows, but day/night patterns of catch biomass were not consistent between the two nets (Fig. 4). For the MOCNESS-10, catch densities from night tows were higher than day tows, potentially due to greater net avoidance during the day. This difference was not evident for the smaller MOCNESS-1. </w:t>
      </w:r>
    </w:p>
    <w:p w14:paraId="00000055" w14:textId="77777777" w:rsidR="0060432E" w:rsidRPr="00D53C34" w:rsidRDefault="0060432E">
      <w:pPr>
        <w:spacing w:line="480" w:lineRule="auto"/>
        <w:rPr>
          <w:rFonts w:ascii="Times New Roman" w:eastAsia="Times New Roman" w:hAnsi="Times New Roman" w:cs="Times New Roman"/>
          <w:lang w:val="en-GB"/>
        </w:rPr>
      </w:pPr>
    </w:p>
    <w:p w14:paraId="00000056" w14:textId="6617296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Across the entire fish catch from both net systems, three fish families—Myctophidae, Gonostomatidae, and Sternoptychidae—composed </w:t>
      </w:r>
      <w:r w:rsidR="00B22F3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90% of the total catch biomass and number of individuals. </w:t>
      </w:r>
      <w:r w:rsidR="006749F2">
        <w:rPr>
          <w:rFonts w:ascii="Times New Roman" w:eastAsia="Times New Roman" w:hAnsi="Times New Roman" w:cs="Times New Roman"/>
          <w:lang w:val="en-GB"/>
        </w:rPr>
        <w:t xml:space="preserve">The size distribution (Fig. 5) was not significantly different when we included only these three fish families versus when we included all fish families </w:t>
      </w:r>
      <w:r w:rsidRPr="00D53C34">
        <w:rPr>
          <w:rFonts w:ascii="Times New Roman" w:eastAsia="Times New Roman" w:hAnsi="Times New Roman" w:cs="Times New Roman"/>
          <w:lang w:val="en-GB"/>
        </w:rPr>
        <w:t>(p &gt; 0.05; Kolmog</w:t>
      </w:r>
      <w:r w:rsidR="003C2987">
        <w:rPr>
          <w:rFonts w:ascii="Times New Roman" w:eastAsia="Times New Roman" w:hAnsi="Times New Roman" w:cs="Times New Roman"/>
          <w:lang w:val="en-GB"/>
        </w:rPr>
        <w:t>or</w:t>
      </w:r>
      <w:r w:rsidRPr="00D53C34">
        <w:rPr>
          <w:rFonts w:ascii="Times New Roman" w:eastAsia="Times New Roman" w:hAnsi="Times New Roman" w:cs="Times New Roman"/>
          <w:lang w:val="en-GB"/>
        </w:rPr>
        <w:t>ov-Smirno</w:t>
      </w:r>
      <w:r w:rsidR="00C30F1A">
        <w:rPr>
          <w:rFonts w:ascii="Times New Roman" w:eastAsia="Times New Roman" w:hAnsi="Times New Roman" w:cs="Times New Roman"/>
          <w:lang w:val="en-GB"/>
        </w:rPr>
        <w:t>v</w:t>
      </w:r>
      <w:r w:rsidRPr="00D53C34">
        <w:rPr>
          <w:rFonts w:ascii="Times New Roman" w:eastAsia="Times New Roman" w:hAnsi="Times New Roman" w:cs="Times New Roman"/>
          <w:lang w:val="en-GB"/>
        </w:rPr>
        <w:t xml:space="preserve"> test</w:t>
      </w:r>
      <w:r w:rsidR="00944B92">
        <w:rPr>
          <w:rFonts w:ascii="Times New Roman" w:eastAsia="Times New Roman" w:hAnsi="Times New Roman" w:cs="Times New Roman"/>
          <w:lang w:val="en-GB"/>
        </w:rPr>
        <w:t>, which tests for differences between groups</w:t>
      </w:r>
      <w:r w:rsidRPr="00D53C34">
        <w:rPr>
          <w:rFonts w:ascii="Times New Roman" w:eastAsia="Times New Roman" w:hAnsi="Times New Roman" w:cs="Times New Roman"/>
          <w:lang w:val="en-GB"/>
        </w:rPr>
        <w:t>). Further analysis focuses on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w:t>
      </w:r>
      <w:r w:rsidRPr="00D53C34">
        <w:rPr>
          <w:rFonts w:ascii="Times New Roman" w:eastAsia="Times New Roman" w:hAnsi="Times New Roman" w:cs="Times New Roman"/>
          <w:lang w:val="en-GB"/>
        </w:rPr>
        <w:lastRenderedPageBreak/>
        <w:t>these families, which had sufficient data available for fitting reliable, empirical length-weight regressions for individuals without an empirical weight measurement.</w:t>
      </w:r>
    </w:p>
    <w:p w14:paraId="00000057" w14:textId="77777777" w:rsidR="0060432E" w:rsidRPr="00D53C34" w:rsidRDefault="0060432E">
      <w:pPr>
        <w:spacing w:line="480" w:lineRule="auto"/>
        <w:rPr>
          <w:rFonts w:ascii="Times New Roman" w:eastAsia="Times New Roman" w:hAnsi="Times New Roman" w:cs="Times New Roman"/>
          <w:lang w:val="en-GB"/>
        </w:rPr>
      </w:pPr>
    </w:p>
    <w:p w14:paraId="5B9693FC" w14:textId="41D7BA20" w:rsidR="00DE47E3" w:rsidRDefault="009152F0" w:rsidP="00DE47E3">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vertical distribution of mesopelagic fishes by fish family indicates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families Myctophidae (myctophids) and Sternoptychidae (hatchetfish) generally performed extensive diel vertical migration, while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family Gonostomatidae (bristlemouths) generally did not (Fig. 6). Myctophids typically migrated from 300-500 m during the day to 0-50 m at night, while hatchetfish migrated from 300-500 m during the day to 100-200 m at night. Bristlemouths primarily resided in the mesopelagic zone between 500 m and 1000 m during both the day and night. A small proportion of myctophids did not migrate during the day, and a small proportion of bristlemouths were found near the sea surface during day and night.</w:t>
      </w:r>
    </w:p>
    <w:p w14:paraId="3A8B588E" w14:textId="47818E7E" w:rsidR="00DE47E3" w:rsidRDefault="00DE47E3" w:rsidP="00200189">
      <w:pPr>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50444F5D" wp14:editId="418444FB">
            <wp:extent cx="5273748" cy="4314783"/>
            <wp:effectExtent l="0" t="0" r="0" b="3810"/>
            <wp:docPr id="1409838389" name="Picture 3" descr="A graph showing different fish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8389" name="Picture 3" descr="A graph showing different fish bioma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3793" cy="4323001"/>
                    </a:xfrm>
                    <a:prstGeom prst="rect">
                      <a:avLst/>
                    </a:prstGeom>
                  </pic:spPr>
                </pic:pic>
              </a:graphicData>
            </a:graphic>
          </wp:inline>
        </w:drawing>
      </w:r>
    </w:p>
    <w:p w14:paraId="0B6B13D2" w14:textId="77777777" w:rsidR="00DE47E3" w:rsidRPr="00D53C34" w:rsidRDefault="00DE47E3" w:rsidP="00200189">
      <w:pPr>
        <w:jc w:val="center"/>
        <w:rPr>
          <w:rFonts w:ascii="Times New Roman" w:eastAsia="Times New Roman" w:hAnsi="Times New Roman" w:cs="Times New Roman"/>
          <w:lang w:val="en-GB"/>
        </w:rPr>
      </w:pPr>
    </w:p>
    <w:p w14:paraId="0000005B" w14:textId="574A9CEF"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6. Vertical distribution of fish biomass by fish family. Biomass standardized by volume filtered. Bar widths align with the minimum and maximum depth sampled by each of the 8 nets on the MOCNESS-1. Colo</w:t>
      </w:r>
      <w:r w:rsidR="00C22229" w:rsidRPr="00D53C34">
        <w:rPr>
          <w:rFonts w:ascii="Times New Roman" w:eastAsia="Times New Roman" w:hAnsi="Times New Roman" w:cs="Times New Roman"/>
          <w:lang w:val="en-GB"/>
        </w:rPr>
        <w:t>u</w:t>
      </w:r>
      <w:r w:rsidRPr="00D53C34">
        <w:rPr>
          <w:rFonts w:ascii="Times New Roman" w:eastAsia="Times New Roman" w:hAnsi="Times New Roman" w:cs="Times New Roman"/>
          <w:lang w:val="en-GB"/>
        </w:rPr>
        <w:t>rs indicate Myctophidae (myctophids), Sternoptychidae (</w:t>
      </w:r>
      <w:proofErr w:type="spellStart"/>
      <w:r w:rsidRPr="00D53C34">
        <w:rPr>
          <w:rFonts w:ascii="Times New Roman" w:eastAsia="Times New Roman" w:hAnsi="Times New Roman" w:cs="Times New Roman"/>
          <w:lang w:val="en-GB"/>
        </w:rPr>
        <w:t>hatchetfishes</w:t>
      </w:r>
      <w:proofErr w:type="spellEnd"/>
      <w:r w:rsidRPr="00D53C34">
        <w:rPr>
          <w:rFonts w:ascii="Times New Roman" w:eastAsia="Times New Roman" w:hAnsi="Times New Roman" w:cs="Times New Roman"/>
          <w:lang w:val="en-GB"/>
        </w:rPr>
        <w:t xml:space="preserve">), or Gonostomatidae (bristlemouths). </w:t>
      </w:r>
      <w:r w:rsidR="00E75B2E">
        <w:rPr>
          <w:rFonts w:ascii="Times New Roman" w:eastAsia="Times New Roman" w:hAnsi="Times New Roman" w:cs="Times New Roman"/>
          <w:lang w:val="en-GB"/>
        </w:rPr>
        <w:t xml:space="preserve">MOCNESS-1 data is used because this net had higher resolution depth strata (8 nets instead of 4 </w:t>
      </w:r>
      <w:r w:rsidR="00216CD4">
        <w:rPr>
          <w:rFonts w:ascii="Times New Roman" w:eastAsia="Times New Roman" w:hAnsi="Times New Roman" w:cs="Times New Roman"/>
          <w:lang w:val="en-GB"/>
        </w:rPr>
        <w:t xml:space="preserve">nets </w:t>
      </w:r>
      <w:r w:rsidR="00E75B2E">
        <w:rPr>
          <w:rFonts w:ascii="Times New Roman" w:eastAsia="Times New Roman" w:hAnsi="Times New Roman" w:cs="Times New Roman"/>
          <w:lang w:val="en-GB"/>
        </w:rPr>
        <w:t xml:space="preserve">as on the MOCNESS-10), there were more day tows than available from the MOCNESS-10 (three </w:t>
      </w:r>
      <w:r w:rsidR="00216CD4">
        <w:rPr>
          <w:rFonts w:ascii="Times New Roman" w:eastAsia="Times New Roman" w:hAnsi="Times New Roman" w:cs="Times New Roman"/>
          <w:lang w:val="en-GB"/>
        </w:rPr>
        <w:t xml:space="preserve">tows </w:t>
      </w:r>
      <w:r w:rsidR="00E75B2E">
        <w:rPr>
          <w:rFonts w:ascii="Times New Roman" w:eastAsia="Times New Roman" w:hAnsi="Times New Roman" w:cs="Times New Roman"/>
          <w:lang w:val="en-GB"/>
        </w:rPr>
        <w:t>instead of two</w:t>
      </w:r>
      <w:r w:rsidR="00216CD4">
        <w:rPr>
          <w:rFonts w:ascii="Times New Roman" w:eastAsia="Times New Roman" w:hAnsi="Times New Roman" w:cs="Times New Roman"/>
          <w:lang w:val="en-GB"/>
        </w:rPr>
        <w:t xml:space="preserve"> tows</w:t>
      </w:r>
      <w:r w:rsidR="00E75B2E">
        <w:rPr>
          <w:rFonts w:ascii="Times New Roman" w:eastAsia="Times New Roman" w:hAnsi="Times New Roman" w:cs="Times New Roman"/>
          <w:lang w:val="en-GB"/>
        </w:rPr>
        <w:t xml:space="preserve">), and because the MOCNESS-1 tows represent paired day and night tows in similar space and time. </w:t>
      </w:r>
    </w:p>
    <w:p w14:paraId="55D8F713" w14:textId="77777777" w:rsidR="00E75B2E" w:rsidRDefault="00E75B2E">
      <w:pPr>
        <w:rPr>
          <w:rFonts w:ascii="Times New Roman" w:eastAsia="Times New Roman" w:hAnsi="Times New Roman" w:cs="Times New Roman"/>
          <w:lang w:val="en-GB"/>
        </w:rPr>
      </w:pPr>
    </w:p>
    <w:p w14:paraId="46D7170D" w14:textId="77777777" w:rsidR="00117478" w:rsidRDefault="00117478">
      <w:pPr>
        <w:rPr>
          <w:rFonts w:ascii="Times New Roman" w:eastAsia="Times New Roman" w:hAnsi="Times New Roman" w:cs="Times New Roman"/>
          <w:lang w:val="en-GB"/>
        </w:rPr>
      </w:pPr>
    </w:p>
    <w:p w14:paraId="0000005C" w14:textId="0EBA7EB4" w:rsidR="0060432E" w:rsidRDefault="00117478">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Although not a focus of the study, morphological gut content analysis revealed that the myctophids, hatchetfish and bristlemouths caught were generally zooplanktivorous. The identifiable myctophid gut contents primarily consisted of calanoid copepods and hyperiid amphipods, with rarer occurrence of ostracods, mysids, pteropods, and decapods (Appendix F). Hatchetfish gut contents generally consisted of calanoid copepods with some ostracods. Bristlemouth</w:t>
      </w:r>
      <w:r w:rsidR="006B7C86">
        <w:rPr>
          <w:rFonts w:ascii="Times New Roman" w:eastAsia="Times New Roman" w:hAnsi="Times New Roman" w:cs="Times New Roman"/>
          <w:lang w:val="en-GB"/>
        </w:rPr>
        <w:t xml:space="preserve"> guts</w:t>
      </w:r>
      <w:r>
        <w:rPr>
          <w:rFonts w:ascii="Times New Roman" w:eastAsia="Times New Roman" w:hAnsi="Times New Roman" w:cs="Times New Roman"/>
          <w:lang w:val="en-GB"/>
        </w:rPr>
        <w:t xml:space="preserve"> </w:t>
      </w:r>
      <w:r w:rsidR="006B7C86">
        <w:rPr>
          <w:rFonts w:ascii="Times New Roman" w:eastAsia="Times New Roman" w:hAnsi="Times New Roman" w:cs="Times New Roman"/>
          <w:lang w:val="en-GB"/>
        </w:rPr>
        <w:t>contained</w:t>
      </w:r>
      <w:r>
        <w:rPr>
          <w:rFonts w:ascii="Times New Roman" w:eastAsia="Times New Roman" w:hAnsi="Times New Roman" w:cs="Times New Roman"/>
          <w:lang w:val="en-GB"/>
        </w:rPr>
        <w:t xml:space="preserve"> calanoid copepods and some ostracods.</w:t>
      </w:r>
    </w:p>
    <w:p w14:paraId="389D1EEF" w14:textId="77777777" w:rsidR="00216CD4" w:rsidRPr="00D53C34" w:rsidRDefault="00216CD4">
      <w:pPr>
        <w:spacing w:line="480" w:lineRule="auto"/>
        <w:rPr>
          <w:rFonts w:ascii="Times New Roman" w:eastAsia="Times New Roman" w:hAnsi="Times New Roman" w:cs="Times New Roman"/>
          <w:lang w:val="en-GB"/>
        </w:rPr>
      </w:pPr>
    </w:p>
    <w:p w14:paraId="0000005D"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Carbon flux estimation </w:t>
      </w:r>
    </w:p>
    <w:p w14:paraId="0000005E" w14:textId="2BEA1E0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Based on a carbon flux model for mesopelagic fishes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and Monte Carlo simulation to propagate parameter uncertainty related to bioenergetic and biomass parameters, fish transported </w:t>
      </w:r>
      <w:r w:rsidR="00A76AE9">
        <w:rPr>
          <w:rFonts w:ascii="Times New Roman" w:eastAsia="Times New Roman" w:hAnsi="Times New Roman" w:cs="Times New Roman"/>
          <w:lang w:val="en-GB"/>
        </w:rPr>
        <w:t>1.6</w:t>
      </w:r>
      <w:r w:rsidRPr="00D53C34">
        <w:rPr>
          <w:rFonts w:ascii="Times New Roman" w:eastAsia="Times New Roman" w:hAnsi="Times New Roman" w:cs="Times New Roman"/>
          <w:lang w:val="en-GB"/>
        </w:rPr>
        <w:t xml:space="preserve"> to </w:t>
      </w:r>
      <w:r w:rsidR="00A76AE9">
        <w:rPr>
          <w:rFonts w:ascii="Times New Roman" w:eastAsia="Times New Roman" w:hAnsi="Times New Roman" w:cs="Times New Roman"/>
          <w:lang w:val="en-GB"/>
        </w:rPr>
        <w:t>2</w:t>
      </w:r>
      <w:r w:rsidR="001574E3">
        <w:rPr>
          <w:rFonts w:ascii="Times New Roman" w:eastAsia="Times New Roman" w:hAnsi="Times New Roman" w:cs="Times New Roman"/>
          <w:lang w:val="en-GB"/>
        </w:rPr>
        <w:t>1</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200 m depth and 0.</w:t>
      </w:r>
      <w:r w:rsidR="001574E3">
        <w:rPr>
          <w:rFonts w:ascii="Times New Roman" w:eastAsia="Times New Roman" w:hAnsi="Times New Roman" w:cs="Times New Roman"/>
          <w:lang w:val="en-GB"/>
        </w:rPr>
        <w:t>52</w:t>
      </w:r>
      <w:r w:rsidRPr="00D53C34">
        <w:rPr>
          <w:rFonts w:ascii="Times New Roman" w:eastAsia="Times New Roman" w:hAnsi="Times New Roman" w:cs="Times New Roman"/>
          <w:lang w:val="en-GB"/>
        </w:rPr>
        <w:t xml:space="preserve"> to </w:t>
      </w:r>
      <w:r w:rsidR="001574E3">
        <w:rPr>
          <w:rFonts w:ascii="Times New Roman" w:eastAsia="Times New Roman" w:hAnsi="Times New Roman" w:cs="Times New Roman"/>
          <w:lang w:val="en-GB"/>
        </w:rPr>
        <w:t>9.6</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500 m (Fig. 7). These ranges represent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from the Monte Carlo simulations (n=1000). Fish carbon flux past 500 m was lower in part because migrating myctophids and hatchetfish generally did not migrate below 500 m (Fig. 6). Therefore, carbon released as dissolved carbon dioxide via respiration was not transported below 500 m. The parameter ranges used in the carbon flux model, including the proportion of carbon transported via egestion and mortality below the chosen flux boundary, are provided in Appendix D. </w:t>
      </w:r>
    </w:p>
    <w:p w14:paraId="0000005F" w14:textId="77777777" w:rsidR="0060432E" w:rsidRPr="00D53C34" w:rsidRDefault="0060432E">
      <w:pPr>
        <w:spacing w:line="480" w:lineRule="auto"/>
        <w:rPr>
          <w:rFonts w:ascii="Times New Roman" w:eastAsia="Times New Roman" w:hAnsi="Times New Roman" w:cs="Times New Roman"/>
          <w:lang w:val="en-GB"/>
        </w:rPr>
      </w:pPr>
    </w:p>
    <w:p w14:paraId="32FF827C" w14:textId="5D5987C0" w:rsidR="00CC0385" w:rsidRDefault="009152F0" w:rsidP="00D57552">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Comparison of fish carbon flux with other export pathways, such as active zooplankton carbon flux and passively sinking particles, shows that fishes at this study site contributed 0.</w:t>
      </w:r>
      <w:r w:rsidR="006844A0">
        <w:rPr>
          <w:rFonts w:ascii="Times New Roman" w:eastAsia="Times New Roman" w:hAnsi="Times New Roman" w:cs="Times New Roman"/>
          <w:lang w:val="en-GB"/>
        </w:rPr>
        <w:t>52</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18</w:t>
      </w:r>
      <w:r w:rsidRPr="00D53C34">
        <w:rPr>
          <w:rFonts w:ascii="Times New Roman" w:eastAsia="Times New Roman" w:hAnsi="Times New Roman" w:cs="Times New Roman"/>
          <w:lang w:val="en-GB"/>
        </w:rPr>
        <w:t>% to total carbon export at a flux boundary of 200 m (Fig. 7). This range is based 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for fish flux, the range for passive sinking particle flux from sediment traps during three different time periods, and the range for zooplankton flux based on biomass calculated from three different tows. At a flux boundary of 500 m, fishes contributed 0.</w:t>
      </w:r>
      <w:r w:rsidR="006844A0">
        <w:rPr>
          <w:rFonts w:ascii="Times New Roman" w:eastAsia="Times New Roman" w:hAnsi="Times New Roman" w:cs="Times New Roman"/>
          <w:lang w:val="en-GB"/>
        </w:rPr>
        <w:t>43</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13</w:t>
      </w:r>
      <w:r w:rsidRPr="00D53C34">
        <w:rPr>
          <w:rFonts w:ascii="Times New Roman" w:eastAsia="Times New Roman" w:hAnsi="Times New Roman" w:cs="Times New Roman"/>
          <w:lang w:val="en-GB"/>
        </w:rPr>
        <w:t xml:space="preserve">% to total carbon export, and this range was calculated the same way as for 200 m. </w:t>
      </w:r>
    </w:p>
    <w:p w14:paraId="279AEF93" w14:textId="77777777" w:rsidR="00D57552" w:rsidRDefault="00D57552" w:rsidP="00D57552">
      <w:pPr>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165B5BB7" wp14:editId="6D5EE2CA">
            <wp:extent cx="4825219" cy="3340536"/>
            <wp:effectExtent l="0" t="0" r="1270" b="0"/>
            <wp:docPr id="1170510806" name="Picture 4" descr="A graph showing different types of 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0806" name="Picture 4" descr="A graph showing different types of partic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9294" cy="3357203"/>
                    </a:xfrm>
                    <a:prstGeom prst="rect">
                      <a:avLst/>
                    </a:prstGeom>
                  </pic:spPr>
                </pic:pic>
              </a:graphicData>
            </a:graphic>
          </wp:inline>
        </w:drawing>
      </w:r>
    </w:p>
    <w:p w14:paraId="00000062" w14:textId="19583264" w:rsidR="0060432E" w:rsidRPr="00D53C34" w:rsidRDefault="009152F0" w:rsidP="00D57552">
      <w:pPr>
        <w:rPr>
          <w:rFonts w:ascii="Times New Roman" w:eastAsia="Times New Roman" w:hAnsi="Times New Roman" w:cs="Times New Roman"/>
          <w:lang w:val="en-GB"/>
        </w:rPr>
      </w:pPr>
      <w:r w:rsidRPr="00D53C34">
        <w:rPr>
          <w:rFonts w:ascii="Times New Roman" w:eastAsia="Times New Roman" w:hAnsi="Times New Roman" w:cs="Times New Roman"/>
          <w:lang w:val="en-GB"/>
        </w:rPr>
        <w:br/>
        <w:t>Fig. 7. Comparison of carbon flux associated with fish compared to zooplankton and passive sinking particles, from sediment traps</w:t>
      </w:r>
      <w:r w:rsidR="00F31E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or </w:t>
      </w:r>
      <w:r w:rsidR="00F31ECF">
        <w:rPr>
          <w:rFonts w:ascii="Times New Roman" w:eastAsia="Times New Roman" w:hAnsi="Times New Roman" w:cs="Times New Roman"/>
          <w:lang w:val="en-GB"/>
        </w:rPr>
        <w:t xml:space="preserve">the </w:t>
      </w:r>
      <w:r w:rsidRPr="00D53C34">
        <w:rPr>
          <w:rFonts w:ascii="Times New Roman" w:eastAsia="Times New Roman" w:hAnsi="Times New Roman" w:cs="Times New Roman"/>
          <w:lang w:val="en-GB"/>
        </w:rPr>
        <w:t xml:space="preserve">Thorium-234 disequilibrium method, past flux boundaries of a) 200 and b) 500 m. Measurements taken in May, 2021 are broken into time periods t1, t2 and t3 for passive sinking particle flux measurements. </w:t>
      </w:r>
      <w:r w:rsidR="00F147B5">
        <w:rPr>
          <w:rFonts w:ascii="Times New Roman" w:eastAsia="Times New Roman" w:hAnsi="Times New Roman" w:cs="Times New Roman"/>
          <w:lang w:val="en-GB"/>
        </w:rPr>
        <w:t xml:space="preserve">These time periods </w:t>
      </w:r>
      <w:r w:rsidR="00D97F32">
        <w:rPr>
          <w:rFonts w:ascii="Times New Roman" w:eastAsia="Times New Roman" w:hAnsi="Times New Roman" w:cs="Times New Roman"/>
          <w:lang w:val="en-GB"/>
        </w:rPr>
        <w:t>were defined by ~8 day periods of flux collection punctuated by intense storm events (see</w:t>
      </w:r>
      <w:r w:rsidR="00F617B3">
        <w:rPr>
          <w:rFonts w:ascii="Times New Roman" w:eastAsia="Times New Roman" w:hAnsi="Times New Roman" w:cs="Times New Roman"/>
          <w:lang w:val="en-GB"/>
        </w:rPr>
        <w:t xml:space="preserve"> EXPORTS “epochs” in</w:t>
      </w:r>
      <w:r w:rsidR="00D97F32">
        <w:rPr>
          <w:rFonts w:ascii="Times New Roman" w:eastAsia="Times New Roman" w:hAnsi="Times New Roman" w:cs="Times New Roman"/>
          <w:lang w:val="en-GB"/>
        </w:rPr>
        <w:t xml:space="preserve"> Johnson et al 2024</w:t>
      </w:r>
      <w:r w:rsidR="00D97F32" w:rsidRPr="00324814">
        <w:rPr>
          <w:rFonts w:ascii="Times New Roman" w:eastAsia="Times New Roman" w:hAnsi="Times New Roman" w:cs="Times New Roman"/>
          <w:lang w:val="en-GB"/>
        </w:rPr>
        <w:t xml:space="preserve">), </w:t>
      </w:r>
      <w:r w:rsidR="00F147B5" w:rsidRPr="00324814">
        <w:rPr>
          <w:rFonts w:ascii="Times New Roman" w:eastAsia="Times New Roman" w:hAnsi="Times New Roman" w:cs="Times New Roman"/>
          <w:lang w:val="en-GB"/>
        </w:rPr>
        <w:t xml:space="preserve">and were delineated as follows: t1 = May </w:t>
      </w:r>
      <w:r w:rsidR="00D97F32" w:rsidRPr="00756E94">
        <w:rPr>
          <w:rFonts w:ascii="Times New Roman" w:eastAsia="Times New Roman" w:hAnsi="Times New Roman" w:cs="Times New Roman"/>
          <w:lang w:val="en-GB"/>
        </w:rPr>
        <w:t>4</w:t>
      </w:r>
      <w:r w:rsidR="00F147B5" w:rsidRPr="00324814">
        <w:rPr>
          <w:rFonts w:ascii="Times New Roman" w:eastAsia="Times New Roman" w:hAnsi="Times New Roman" w:cs="Times New Roman"/>
          <w:lang w:val="en-GB"/>
        </w:rPr>
        <w:t>-</w:t>
      </w:r>
      <w:r w:rsidR="00D97F32" w:rsidRPr="00756E94">
        <w:rPr>
          <w:rFonts w:ascii="Times New Roman" w:eastAsia="Times New Roman" w:hAnsi="Times New Roman" w:cs="Times New Roman"/>
          <w:lang w:val="en-GB"/>
        </w:rPr>
        <w:t>10</w:t>
      </w:r>
      <w:r w:rsidR="00F147B5" w:rsidRPr="00324814">
        <w:rPr>
          <w:rFonts w:ascii="Times New Roman" w:eastAsia="Times New Roman" w:hAnsi="Times New Roman" w:cs="Times New Roman"/>
          <w:lang w:val="en-GB"/>
        </w:rPr>
        <w:t>, t2 = May 1</w:t>
      </w:r>
      <w:r w:rsidR="00D97F32" w:rsidRPr="00756E94">
        <w:rPr>
          <w:rFonts w:ascii="Times New Roman" w:eastAsia="Times New Roman" w:hAnsi="Times New Roman" w:cs="Times New Roman"/>
          <w:lang w:val="en-GB"/>
        </w:rPr>
        <w:t>1</w:t>
      </w:r>
      <w:r w:rsidR="00F147B5" w:rsidRPr="00324814">
        <w:rPr>
          <w:rFonts w:ascii="Times New Roman" w:eastAsia="Times New Roman" w:hAnsi="Times New Roman" w:cs="Times New Roman"/>
          <w:lang w:val="en-GB"/>
        </w:rPr>
        <w:t>-</w:t>
      </w:r>
      <w:r w:rsidR="00D97F32" w:rsidRPr="00756E94">
        <w:rPr>
          <w:rFonts w:ascii="Times New Roman" w:eastAsia="Times New Roman" w:hAnsi="Times New Roman" w:cs="Times New Roman"/>
          <w:lang w:val="en-GB"/>
        </w:rPr>
        <w:t>20</w:t>
      </w:r>
      <w:r w:rsidR="00F147B5" w:rsidRPr="00324814">
        <w:rPr>
          <w:rFonts w:ascii="Times New Roman" w:eastAsia="Times New Roman" w:hAnsi="Times New Roman" w:cs="Times New Roman"/>
          <w:lang w:val="en-GB"/>
        </w:rPr>
        <w:t>, and t3 = May 2</w:t>
      </w:r>
      <w:r w:rsidR="00D97F32" w:rsidRPr="00756E94">
        <w:rPr>
          <w:rFonts w:ascii="Times New Roman" w:eastAsia="Times New Roman" w:hAnsi="Times New Roman" w:cs="Times New Roman"/>
          <w:lang w:val="en-GB"/>
        </w:rPr>
        <w:t>1</w:t>
      </w:r>
      <w:r w:rsidR="00F147B5" w:rsidRPr="00324814">
        <w:rPr>
          <w:rFonts w:ascii="Times New Roman" w:eastAsia="Times New Roman" w:hAnsi="Times New Roman" w:cs="Times New Roman"/>
          <w:lang w:val="en-GB"/>
        </w:rPr>
        <w:t>-2</w:t>
      </w:r>
      <w:r w:rsidR="00D97F32" w:rsidRPr="00756E94">
        <w:rPr>
          <w:rFonts w:ascii="Times New Roman" w:eastAsia="Times New Roman" w:hAnsi="Times New Roman" w:cs="Times New Roman"/>
          <w:lang w:val="en-GB"/>
        </w:rPr>
        <w:t>9</w:t>
      </w:r>
      <w:r w:rsidR="00F147B5" w:rsidRPr="00324814">
        <w:rPr>
          <w:rFonts w:ascii="Times New Roman" w:eastAsia="Times New Roman" w:hAnsi="Times New Roman" w:cs="Times New Roman"/>
          <w:lang w:val="en-GB"/>
        </w:rPr>
        <w:t xml:space="preserve">. </w:t>
      </w:r>
      <w:r w:rsidRPr="00324814">
        <w:rPr>
          <w:rFonts w:ascii="Times New Roman" w:eastAsia="Times New Roman" w:hAnsi="Times New Roman" w:cs="Times New Roman"/>
          <w:lang w:val="en-GB"/>
        </w:rPr>
        <w:t>Dots represent</w:t>
      </w:r>
      <w:r w:rsidRPr="00D53C34">
        <w:rPr>
          <w:rFonts w:ascii="Times New Roman" w:eastAsia="Times New Roman" w:hAnsi="Times New Roman" w:cs="Times New Roman"/>
          <w:lang w:val="en-GB"/>
        </w:rPr>
        <w:t xml:space="preserve"> the minimum, nominal, and upper bound estimates for each flux pathway described on the y-axis. The fish carbon flux range represents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and the nominal value is the mean fish flux estimate from Monte Carlo simulations (n = 1000 simulations). The zooplankton range represents variability by tow used to </w:t>
      </w:r>
      <w:r w:rsidRPr="00D53C34">
        <w:rPr>
          <w:rFonts w:ascii="Times New Roman" w:eastAsia="Times New Roman" w:hAnsi="Times New Roman" w:cs="Times New Roman"/>
          <w:lang w:val="en-GB"/>
        </w:rPr>
        <w:lastRenderedPageBreak/>
        <w:t>calculate zooplankton biomass, and the nominal value is the mean estimate (n = 3 tows). The Thorium-234 range represents the standard deviation for each measurement and the nominal value represents the mean measurement for each time period</w:t>
      </w:r>
      <w:r w:rsidR="00F31ECF">
        <w:rPr>
          <w:rFonts w:ascii="Times New Roman" w:eastAsia="Times New Roman" w:hAnsi="Times New Roman" w:cs="Times New Roman"/>
          <w:lang w:val="en-GB"/>
        </w:rPr>
        <w:t xml:space="preserve"> (Clevenger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w:t>
      </w:r>
      <w:r w:rsidR="000857D9">
        <w:rPr>
          <w:rFonts w:ascii="Times New Roman" w:eastAsia="Times New Roman" w:hAnsi="Times New Roman" w:cs="Times New Roman"/>
          <w:lang w:val="en-GB"/>
        </w:rPr>
        <w:t>4</w:t>
      </w:r>
      <w:r w:rsidR="00F31ECF">
        <w:rPr>
          <w:rFonts w:ascii="Times New Roman" w:eastAsia="Times New Roman" w:hAnsi="Times New Roman" w:cs="Times New Roman"/>
          <w:lang w:val="en-GB"/>
        </w:rPr>
        <w:t>)</w:t>
      </w:r>
      <w:r w:rsidRPr="00D53C34">
        <w:rPr>
          <w:rFonts w:ascii="Times New Roman" w:eastAsia="Times New Roman" w:hAnsi="Times New Roman" w:cs="Times New Roman"/>
          <w:lang w:val="en-GB"/>
        </w:rPr>
        <w:t>. The sediment trap range represents measurement error and the nominal value represents the mean estimate for each time period</w:t>
      </w:r>
      <w:r w:rsidR="00F31ECF">
        <w:rPr>
          <w:rFonts w:ascii="Times New Roman" w:eastAsia="Times New Roman" w:hAnsi="Times New Roman" w:cs="Times New Roman"/>
          <w:lang w:val="en-GB"/>
        </w:rPr>
        <w:t xml:space="preserve"> (</w:t>
      </w:r>
      <w:proofErr w:type="spellStart"/>
      <w:r w:rsidR="00F31ECF">
        <w:rPr>
          <w:rFonts w:ascii="Times New Roman" w:eastAsia="Times New Roman" w:hAnsi="Times New Roman" w:cs="Times New Roman"/>
          <w:lang w:val="en-GB"/>
        </w:rPr>
        <w:t>Estapa</w:t>
      </w:r>
      <w:proofErr w:type="spellEnd"/>
      <w:r w:rsidR="00F31ECF">
        <w:rPr>
          <w:rFonts w:ascii="Times New Roman" w:eastAsia="Times New Roman" w:hAnsi="Times New Roman" w:cs="Times New Roman"/>
          <w:lang w:val="en-GB"/>
        </w:rPr>
        <w:t xml:space="preserve">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br/>
      </w:r>
    </w:p>
    <w:p w14:paraId="0000006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Uncertainty analysis</w:t>
      </w:r>
    </w:p>
    <w:p w14:paraId="00000064" w14:textId="01D283E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In addition to finding the plausible range of carbon flux estimates, the Monte Carlo analysis was also used to propagate parameter uncertainty related to specific sources of uncertainty, i.e., bioenergetic versus biomass parameters. We repeated the Monte Carlo analysis under three scenarios: one where only bioenergetic parameters were allowed to vary (Appendix D), one where only biomass estimation parameters (e.g., areal biomass density and net capture efficiency) were allowed to vary, and one where both types of parameters were allowed to vary. Biomass-related uncertainties contributed at least as much uncertainty as bioenergetic parameter uncertainty (Fig. 8). There was over an order of magnitude difference between the lower and upper bound (5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and 95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quartile) estimates of fish carbon flux when both bioenergetic and biomass-related parameter uncertainties were considered (Fig. 8). The standard deviation of estimates when bioenergetics, biomass, or both were allowed to </w:t>
      </w:r>
      <w:r w:rsidRPr="006B4F30">
        <w:rPr>
          <w:rFonts w:ascii="Times New Roman" w:eastAsia="Times New Roman" w:hAnsi="Times New Roman" w:cs="Times New Roman"/>
          <w:lang w:val="en-GB"/>
        </w:rPr>
        <w:t xml:space="preserve">vary </w:t>
      </w:r>
      <w:r w:rsidRPr="006844A0">
        <w:rPr>
          <w:rFonts w:ascii="Times New Roman" w:eastAsia="Times New Roman" w:hAnsi="Times New Roman" w:cs="Times New Roman"/>
          <w:lang w:val="en-GB"/>
        </w:rPr>
        <w:t xml:space="preserve">was </w:t>
      </w:r>
      <w:r w:rsidR="006B4F30" w:rsidRPr="006844A0">
        <w:rPr>
          <w:rFonts w:ascii="Times New Roman" w:eastAsia="Times New Roman" w:hAnsi="Times New Roman" w:cs="Times New Roman"/>
          <w:lang w:val="en-GB"/>
        </w:rPr>
        <w:t>3.10</w:t>
      </w:r>
      <w:r w:rsidRPr="006844A0">
        <w:rPr>
          <w:rFonts w:ascii="Times New Roman" w:eastAsia="Times New Roman" w:hAnsi="Times New Roman" w:cs="Times New Roman"/>
          <w:lang w:val="en-GB"/>
        </w:rPr>
        <w:t xml:space="preserve">, </w:t>
      </w:r>
      <w:r w:rsidR="006B4F30" w:rsidRPr="006844A0">
        <w:rPr>
          <w:rFonts w:ascii="Times New Roman" w:eastAsia="Times New Roman" w:hAnsi="Times New Roman" w:cs="Times New Roman"/>
          <w:lang w:val="en-GB"/>
        </w:rPr>
        <w:t>5.38</w:t>
      </w:r>
      <w:r w:rsidRPr="006844A0">
        <w:rPr>
          <w:rFonts w:ascii="Times New Roman" w:eastAsia="Times New Roman" w:hAnsi="Times New Roman" w:cs="Times New Roman"/>
          <w:lang w:val="en-GB"/>
        </w:rPr>
        <w:t xml:space="preserve">, and </w:t>
      </w:r>
      <w:r w:rsidR="006B4F30" w:rsidRPr="006844A0">
        <w:rPr>
          <w:rFonts w:ascii="Times New Roman" w:eastAsia="Times New Roman" w:hAnsi="Times New Roman" w:cs="Times New Roman"/>
          <w:lang w:val="en-GB"/>
        </w:rPr>
        <w:t>6.99</w:t>
      </w:r>
      <w:r w:rsidRPr="006844A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respectively. Even with multiple parameter ranges based on cruise data (Appendix D), with lower parameter ranges than would otherwise be required if relying only on literature data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Table B.1), </w:t>
      </w:r>
      <w:r w:rsidRPr="002B3D44">
        <w:rPr>
          <w:rFonts w:ascii="Times New Roman" w:eastAsia="Times New Roman" w:hAnsi="Times New Roman" w:cs="Times New Roman"/>
          <w:lang w:val="en-GB"/>
        </w:rPr>
        <w:t>there was a ~1</w:t>
      </w:r>
      <w:r w:rsidR="008C7D14" w:rsidRPr="002B3D44">
        <w:rPr>
          <w:rFonts w:ascii="Times New Roman" w:eastAsia="Times New Roman" w:hAnsi="Times New Roman" w:cs="Times New Roman"/>
          <w:lang w:val="en-GB"/>
        </w:rPr>
        <w:t>2</w:t>
      </w:r>
      <w:r w:rsidRPr="002B3D44">
        <w:rPr>
          <w:rFonts w:ascii="Times New Roman" w:eastAsia="Times New Roman" w:hAnsi="Times New Roman" w:cs="Times New Roman"/>
          <w:lang w:val="en-GB"/>
        </w:rPr>
        <w:t>-fold difference</w:t>
      </w:r>
      <w:r w:rsidRPr="00D53C34">
        <w:rPr>
          <w:rFonts w:ascii="Times New Roman" w:eastAsia="Times New Roman" w:hAnsi="Times New Roman" w:cs="Times New Roman"/>
          <w:lang w:val="en-GB"/>
        </w:rPr>
        <w:t xml:space="preserve"> between the minimum and maximum fish carbon flux estimate at a 200 m flux boundary. Results of the sensitivity analysis for all bioenergetic and movement parameters for vertically migrating fishes for a 200 m flux boundary can be found in Appendix E.</w:t>
      </w:r>
    </w:p>
    <w:p w14:paraId="00000065" w14:textId="6CF60678" w:rsidR="0060432E" w:rsidRPr="00D53C34" w:rsidRDefault="00DF5175">
      <w:pPr>
        <w:spacing w:line="480" w:lineRule="auto"/>
        <w:jc w:val="center"/>
        <w:rPr>
          <w:rFonts w:ascii="Times New Roman" w:eastAsia="Times New Roman" w:hAnsi="Times New Roman" w:cs="Times New Roman"/>
          <w:i/>
          <w:lang w:val="en-GB"/>
        </w:rPr>
      </w:pPr>
      <w:r>
        <w:rPr>
          <w:rFonts w:ascii="Times New Roman" w:eastAsia="Times New Roman" w:hAnsi="Times New Roman" w:cs="Times New Roman"/>
          <w:i/>
          <w:noProof/>
        </w:rPr>
        <w:lastRenderedPageBreak/>
        <w:drawing>
          <wp:inline distT="0" distB="0" distL="0" distR="0" wp14:anchorId="7B6C1D83" wp14:editId="6B90C015">
            <wp:extent cx="3215325" cy="2630658"/>
            <wp:effectExtent l="0" t="0" r="0" b="0"/>
            <wp:docPr id="725086754" name="Picture 5" descr="A graph of different siz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6754" name="Picture 5" descr="A graph of different sizes of wa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7407" cy="2648724"/>
                    </a:xfrm>
                    <a:prstGeom prst="rect">
                      <a:avLst/>
                    </a:prstGeom>
                  </pic:spPr>
                </pic:pic>
              </a:graphicData>
            </a:graphic>
          </wp:inline>
        </w:drawing>
      </w:r>
    </w:p>
    <w:p w14:paraId="00000066" w14:textId="320DD95D"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8. Violin plot comparing overall uncertainty in fish carbon flux estimates at 200 m from bioenergetic parameter uncertainty versus from biomass estimation.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estimates is indicated by the lower and upper bounds along the y-axis of the violin plot shapes. </w:t>
      </w:r>
      <w:ins w:id="10" w:author="Helena I Mcmonagle" w:date="2024-09-29T20:42:00Z" w16du:dateUtc="2024-09-30T03:42:00Z">
        <w:r w:rsidR="00FE39A3">
          <w:rPr>
            <w:rFonts w:ascii="Times New Roman" w:eastAsia="Times New Roman" w:hAnsi="Times New Roman" w:cs="Times New Roman"/>
            <w:lang w:val="en-GB"/>
          </w:rPr>
          <w:t xml:space="preserve">The x-axis shows the number of simulations that led to each estimate. </w:t>
        </w:r>
      </w:ins>
      <w:r w:rsidRPr="00D53C34">
        <w:rPr>
          <w:rFonts w:ascii="Times New Roman" w:eastAsia="Times New Roman" w:hAnsi="Times New Roman" w:cs="Times New Roman"/>
          <w:lang w:val="en-GB"/>
        </w:rPr>
        <w:t>This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for bioenergetics or biomass uncertainty alone is similar</w:t>
      </w:r>
      <w:r w:rsidR="0071005A">
        <w:rPr>
          <w:rFonts w:ascii="Times New Roman" w:eastAsia="Times New Roman" w:hAnsi="Times New Roman" w:cs="Times New Roman"/>
          <w:lang w:val="en-GB"/>
        </w:rPr>
        <w:t>--</w:t>
      </w:r>
      <w:r w:rsidR="00C31DE6">
        <w:rPr>
          <w:rFonts w:ascii="Times New Roman" w:eastAsia="Times New Roman" w:hAnsi="Times New Roman" w:cs="Times New Roman"/>
          <w:lang w:val="en-GB"/>
        </w:rPr>
        <w:t>consideration of</w:t>
      </w:r>
      <w:r w:rsidR="0071005A">
        <w:rPr>
          <w:rFonts w:ascii="Times New Roman" w:eastAsia="Times New Roman" w:hAnsi="Times New Roman" w:cs="Times New Roman"/>
          <w:lang w:val="en-GB"/>
        </w:rPr>
        <w:t xml:space="preserve"> either </w:t>
      </w:r>
      <w:r w:rsidR="00C31DE6">
        <w:rPr>
          <w:rFonts w:ascii="Times New Roman" w:eastAsia="Times New Roman" w:hAnsi="Times New Roman" w:cs="Times New Roman"/>
          <w:lang w:val="en-GB"/>
        </w:rPr>
        <w:t>bioenergetic or biomass uncertainty</w:t>
      </w:r>
      <w:r w:rsidR="0071005A">
        <w:rPr>
          <w:rFonts w:ascii="Times New Roman" w:eastAsia="Times New Roman" w:hAnsi="Times New Roman" w:cs="Times New Roman"/>
          <w:lang w:val="en-GB"/>
        </w:rPr>
        <w:t xml:space="preserve"> results in comparable minimum and maximum estimates--</w:t>
      </w:r>
      <w:r w:rsidRPr="00D53C34">
        <w:rPr>
          <w:rFonts w:ascii="Times New Roman" w:eastAsia="Times New Roman" w:hAnsi="Times New Roman" w:cs="Times New Roman"/>
          <w:lang w:val="en-GB"/>
        </w:rPr>
        <w:t xml:space="preserve">indicating that biomass estimation alone contributes approximately the same amount of uncertainty as all bioenergetic parameter uncertainties combined. </w:t>
      </w:r>
    </w:p>
    <w:p w14:paraId="00000067" w14:textId="77777777" w:rsidR="0060432E" w:rsidRPr="00D53C34" w:rsidRDefault="0060432E">
      <w:pPr>
        <w:spacing w:line="480" w:lineRule="auto"/>
        <w:rPr>
          <w:rFonts w:ascii="Times New Roman" w:eastAsia="Times New Roman" w:hAnsi="Times New Roman" w:cs="Times New Roman"/>
          <w:i/>
          <w:lang w:val="en-GB"/>
        </w:rPr>
      </w:pPr>
    </w:p>
    <w:p w14:paraId="0000006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Converting from carbon transport to carbon sequestration </w:t>
      </w:r>
    </w:p>
    <w:p w14:paraId="00000069" w14:textId="0E13D3BF" w:rsidR="0060432E" w:rsidRPr="00735B8A"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proportion of carbon transport that was also sequestered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on climate-relevant time scales was estimated from an </w:t>
      </w:r>
      <w:r w:rsidR="008C1F91">
        <w:rPr>
          <w:rFonts w:ascii="Times New Roman" w:eastAsia="Times New Roman" w:hAnsi="Times New Roman" w:cs="Times New Roman"/>
          <w:lang w:val="en-GB"/>
        </w:rPr>
        <w:t xml:space="preserve">inverse </w:t>
      </w:r>
      <w:r w:rsidRPr="00D53C34">
        <w:rPr>
          <w:rFonts w:ascii="Times New Roman" w:eastAsia="Times New Roman" w:hAnsi="Times New Roman" w:cs="Times New Roman"/>
          <w:lang w:val="en-GB"/>
        </w:rPr>
        <w:t xml:space="preserve">ocean circulation model that estimates the proportion of carbon sequestered </w:t>
      </w:r>
      <w:r w:rsidR="00735B8A">
        <w:rPr>
          <w:rFonts w:ascii="Times New Roman" w:eastAsia="Times New Roman" w:hAnsi="Times New Roman" w:cs="Times New Roman"/>
          <w:lang w:val="en-GB"/>
        </w:rPr>
        <w:t>at the</w:t>
      </w:r>
      <w:r w:rsidRPr="00D53C34">
        <w:rPr>
          <w:rFonts w:ascii="Times New Roman" w:eastAsia="Times New Roman" w:hAnsi="Times New Roman" w:cs="Times New Roman"/>
          <w:lang w:val="en-GB"/>
        </w:rPr>
        <w:t xml:space="preserve"> depth to which that carbon is transported (Siegel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Supplemental figure S2A). </w:t>
      </w:r>
      <w:r w:rsidR="00287F79">
        <w:rPr>
          <w:rFonts w:ascii="Times New Roman" w:eastAsia="Times New Roman" w:hAnsi="Times New Roman" w:cs="Times New Roman"/>
          <w:lang w:val="en-GB"/>
        </w:rPr>
        <w:t>Our</w:t>
      </w:r>
      <w:r w:rsidR="00287F79"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calculations result in a range of carbon </w:t>
      </w:r>
      <w:r w:rsidRPr="002B3D44">
        <w:rPr>
          <w:rFonts w:ascii="Times New Roman" w:eastAsia="Times New Roman" w:hAnsi="Times New Roman" w:cs="Times New Roman"/>
          <w:lang w:val="en-GB"/>
        </w:rPr>
        <w:t>sequestration of 0.1</w:t>
      </w:r>
      <w:r w:rsidR="00E54CD4" w:rsidRPr="002B3D44">
        <w:rPr>
          <w:rFonts w:ascii="Times New Roman" w:eastAsia="Times New Roman" w:hAnsi="Times New Roman" w:cs="Times New Roman"/>
          <w:lang w:val="en-GB"/>
        </w:rPr>
        <w:t>3</w:t>
      </w:r>
      <w:r w:rsidRPr="002B3D44">
        <w:rPr>
          <w:rFonts w:ascii="Times New Roman" w:eastAsia="Times New Roman" w:hAnsi="Times New Roman" w:cs="Times New Roman"/>
          <w:lang w:val="en-GB"/>
        </w:rPr>
        <w:t>-</w:t>
      </w:r>
      <w:r w:rsidR="006B369C" w:rsidRPr="002B3D44">
        <w:rPr>
          <w:rFonts w:ascii="Times New Roman" w:eastAsia="Times New Roman" w:hAnsi="Times New Roman" w:cs="Times New Roman"/>
          <w:lang w:val="en-GB"/>
        </w:rPr>
        <w:t>6</w:t>
      </w:r>
      <w:r w:rsidR="006B369C">
        <w:rPr>
          <w:rFonts w:ascii="Times New Roman" w:eastAsia="Times New Roman" w:hAnsi="Times New Roman" w:cs="Times New Roman"/>
          <w:lang w:val="en-GB"/>
        </w:rPr>
        <w:t>.</w:t>
      </w:r>
      <w:r w:rsidR="00E54CD4">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006B369C">
        <w:rPr>
          <w:rFonts w:ascii="Times New Roman" w:eastAsia="Times New Roman" w:hAnsi="Times New Roman" w:cs="Times New Roman"/>
          <w:vertAlign w:val="superscript"/>
          <w:lang w:val="en-GB"/>
        </w:rPr>
        <w:t>-</w:t>
      </w:r>
      <w:r w:rsidRPr="00D53C34">
        <w:rPr>
          <w:rFonts w:ascii="Times New Roman" w:eastAsia="Times New Roman" w:hAnsi="Times New Roman" w:cs="Times New Roman"/>
          <w:vertAlign w:val="superscript"/>
          <w:lang w:val="en-GB"/>
        </w:rPr>
        <w:t>1</w:t>
      </w:r>
      <w:r w:rsidR="00735B8A">
        <w:rPr>
          <w:rFonts w:ascii="Times New Roman" w:eastAsia="Times New Roman" w:hAnsi="Times New Roman" w:cs="Times New Roman"/>
          <w:vertAlign w:val="superscript"/>
          <w:lang w:val="en-GB"/>
        </w:rPr>
        <w:t xml:space="preserve"> </w:t>
      </w:r>
      <w:r w:rsidR="00735B8A">
        <w:rPr>
          <w:rFonts w:ascii="Times New Roman" w:eastAsia="Times New Roman" w:hAnsi="Times New Roman" w:cs="Times New Roman"/>
          <w:lang w:val="en-GB"/>
        </w:rPr>
        <w:t>at 200 m</w:t>
      </w:r>
      <w:r w:rsidRPr="002B3D44">
        <w:rPr>
          <w:rFonts w:ascii="Times New Roman" w:eastAsia="Times New Roman" w:hAnsi="Times New Roman" w:cs="Times New Roman"/>
          <w:lang w:val="en-GB"/>
        </w:rPr>
        <w:t xml:space="preserve">, with </w:t>
      </w:r>
      <w:r w:rsidR="006B369C" w:rsidRPr="002B3D44">
        <w:rPr>
          <w:rFonts w:ascii="Times New Roman" w:eastAsia="Times New Roman" w:hAnsi="Times New Roman" w:cs="Times New Roman"/>
          <w:lang w:val="en-GB"/>
        </w:rPr>
        <w:t>8</w:t>
      </w:r>
      <w:r w:rsidRPr="002B3D44">
        <w:rPr>
          <w:rFonts w:ascii="Times New Roman" w:eastAsia="Times New Roman" w:hAnsi="Times New Roman" w:cs="Times New Roman"/>
          <w:lang w:val="en-GB"/>
        </w:rPr>
        <w:t>%-3</w:t>
      </w:r>
      <w:r w:rsidR="006B369C" w:rsidRPr="002B3D44">
        <w:rPr>
          <w:rFonts w:ascii="Times New Roman" w:eastAsia="Times New Roman" w:hAnsi="Times New Roman" w:cs="Times New Roman"/>
          <w:lang w:val="en-GB"/>
        </w:rPr>
        <w:t>0</w:t>
      </w:r>
      <w:r w:rsidRPr="002B3D44">
        <w:rPr>
          <w:rFonts w:ascii="Times New Roman" w:eastAsia="Times New Roman" w:hAnsi="Times New Roman" w:cs="Times New Roman"/>
          <w:lang w:val="en-GB"/>
        </w:rPr>
        <w:t>% of</w:t>
      </w:r>
      <w:r w:rsidRPr="00D53C34">
        <w:rPr>
          <w:rFonts w:ascii="Times New Roman" w:eastAsia="Times New Roman" w:hAnsi="Times New Roman" w:cs="Times New Roman"/>
          <w:lang w:val="en-GB"/>
        </w:rPr>
        <w:t xml:space="preserve"> the total fish-mediated carbon transported to 200 m also sequestered on climate-relevant time scales (100 years of storage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w:t>
      </w:r>
      <w:r w:rsidR="00735B8A">
        <w:rPr>
          <w:rFonts w:ascii="Times New Roman" w:eastAsia="Times New Roman" w:hAnsi="Times New Roman" w:cs="Times New Roman"/>
          <w:lang w:val="en-GB"/>
        </w:rPr>
        <w:t>At 500 m</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 xml:space="preserve">we calculate </w:t>
      </w:r>
      <w:r w:rsidR="00C13A62" w:rsidRPr="002B3D44">
        <w:rPr>
          <w:rFonts w:ascii="Times New Roman" w:eastAsia="Times New Roman" w:hAnsi="Times New Roman" w:cs="Times New Roman"/>
          <w:lang w:val="en-GB"/>
        </w:rPr>
        <w:t>0.13</w:t>
      </w:r>
      <w:r w:rsidR="00735B8A" w:rsidRPr="002B3D44">
        <w:rPr>
          <w:rFonts w:ascii="Times New Roman" w:eastAsia="Times New Roman" w:hAnsi="Times New Roman" w:cs="Times New Roman"/>
          <w:lang w:val="en-GB"/>
        </w:rPr>
        <w:t>-</w:t>
      </w:r>
      <w:r w:rsidR="00C13A62" w:rsidRPr="002B3D44">
        <w:rPr>
          <w:rFonts w:ascii="Times New Roman" w:eastAsia="Times New Roman" w:hAnsi="Times New Roman" w:cs="Times New Roman"/>
          <w:lang w:val="en-GB"/>
        </w:rPr>
        <w:t>6.</w:t>
      </w:r>
      <w:r w:rsidR="00E54CD4" w:rsidRPr="002B3D44">
        <w:rPr>
          <w:rFonts w:ascii="Times New Roman" w:eastAsia="Times New Roman" w:hAnsi="Times New Roman" w:cs="Times New Roman"/>
          <w:lang w:val="en-GB"/>
        </w:rPr>
        <w:t>4</w:t>
      </w:r>
      <w:r w:rsidR="00735B8A" w:rsidRPr="002B3D44">
        <w:rPr>
          <w:rFonts w:ascii="Times New Roman" w:eastAsia="Times New Roman" w:hAnsi="Times New Roman" w:cs="Times New Roman"/>
          <w:lang w:val="en-GB"/>
        </w:rPr>
        <w:t xml:space="preserve"> mg C m</w:t>
      </w:r>
      <w:r w:rsidR="00735B8A" w:rsidRPr="002B3D44">
        <w:rPr>
          <w:rFonts w:ascii="Times New Roman" w:eastAsia="Times New Roman" w:hAnsi="Times New Roman" w:cs="Times New Roman"/>
          <w:vertAlign w:val="superscript"/>
          <w:lang w:val="en-GB"/>
        </w:rPr>
        <w:t>-2</w:t>
      </w:r>
      <w:r w:rsidR="00735B8A" w:rsidRPr="002B3D44">
        <w:rPr>
          <w:rFonts w:ascii="Times New Roman" w:eastAsia="Times New Roman" w:hAnsi="Times New Roman" w:cs="Times New Roman"/>
          <w:lang w:val="en-GB"/>
        </w:rPr>
        <w:t xml:space="preserve"> d</w:t>
      </w:r>
      <w:r w:rsidR="00735B8A" w:rsidRPr="002B3D44">
        <w:rPr>
          <w:rFonts w:ascii="Times New Roman" w:eastAsia="Times New Roman" w:hAnsi="Times New Roman" w:cs="Times New Roman"/>
          <w:vertAlign w:val="superscript"/>
          <w:lang w:val="en-GB"/>
        </w:rPr>
        <w:t>-1</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in fish-</w:t>
      </w:r>
      <w:r w:rsidR="002B3D44" w:rsidRPr="00D53F3F">
        <w:rPr>
          <w:rFonts w:ascii="Times New Roman" w:eastAsia="Times New Roman" w:hAnsi="Times New Roman" w:cs="Times New Roman"/>
          <w:lang w:val="en-GB"/>
        </w:rPr>
        <w:t>mediated carbon</w:t>
      </w:r>
      <w:r w:rsidR="00735B8A" w:rsidRPr="00D53F3F">
        <w:rPr>
          <w:rFonts w:ascii="Times New Roman" w:eastAsia="Times New Roman" w:hAnsi="Times New Roman" w:cs="Times New Roman"/>
          <w:lang w:val="en-GB"/>
        </w:rPr>
        <w:t xml:space="preserve"> sequest</w:t>
      </w:r>
      <w:r w:rsidR="002B3D44" w:rsidRPr="00D53F3F">
        <w:rPr>
          <w:rFonts w:ascii="Times New Roman" w:eastAsia="Times New Roman" w:hAnsi="Times New Roman" w:cs="Times New Roman"/>
          <w:lang w:val="en-GB"/>
        </w:rPr>
        <w:t>ration.</w:t>
      </w:r>
      <w:r w:rsidR="00C807A9" w:rsidRPr="00D53F3F">
        <w:rPr>
          <w:rFonts w:ascii="Times New Roman" w:eastAsia="Times New Roman" w:hAnsi="Times New Roman" w:cs="Times New Roman"/>
          <w:lang w:val="en-GB"/>
        </w:rPr>
        <w:t xml:space="preserve"> </w:t>
      </w:r>
      <w:r w:rsidR="00D53F3F" w:rsidRPr="00756E94">
        <w:rPr>
          <w:rFonts w:ascii="Times New Roman" w:eastAsia="Times New Roman" w:hAnsi="Times New Roman" w:cs="Times New Roman"/>
          <w:lang w:val="en-GB"/>
        </w:rPr>
        <w:t>C</w:t>
      </w:r>
      <w:r w:rsidR="00C807A9" w:rsidRPr="00D53F3F">
        <w:rPr>
          <w:rFonts w:ascii="Times New Roman" w:eastAsia="Times New Roman" w:hAnsi="Times New Roman" w:cs="Times New Roman"/>
          <w:lang w:val="en-GB"/>
        </w:rPr>
        <w:t xml:space="preserve">alculations are </w:t>
      </w:r>
      <w:r w:rsidR="00C807A9" w:rsidRPr="00756E94">
        <w:rPr>
          <w:rFonts w:ascii="Times New Roman" w:eastAsia="Times New Roman" w:hAnsi="Times New Roman" w:cs="Times New Roman"/>
          <w:lang w:val="en-GB"/>
        </w:rPr>
        <w:t>further described in Methods</w:t>
      </w:r>
      <w:r w:rsidR="00D53F3F"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and</w:t>
      </w:r>
      <w:r w:rsidR="00E8025A"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in</w:t>
      </w:r>
      <w:r w:rsidR="00D53F3F">
        <w:rPr>
          <w:rFonts w:ascii="Times New Roman" w:eastAsia="Times New Roman" w:hAnsi="Times New Roman" w:cs="Times New Roman"/>
          <w:lang w:val="en-GB"/>
        </w:rPr>
        <w:t xml:space="preserve"> our public repository</w:t>
      </w:r>
      <w:r w:rsidR="00CB3C3D">
        <w:rPr>
          <w:rFonts w:ascii="Times New Roman" w:eastAsia="Times New Roman" w:hAnsi="Times New Roman" w:cs="Times New Roman"/>
          <w:lang w:val="en-GB"/>
        </w:rPr>
        <w:t xml:space="preserve"> (Appendix I)</w:t>
      </w:r>
      <w:r w:rsidR="00367E33">
        <w:rPr>
          <w:rFonts w:ascii="Times New Roman" w:eastAsia="Times New Roman" w:hAnsi="Times New Roman" w:cs="Times New Roman"/>
          <w:lang w:val="en-GB"/>
        </w:rPr>
        <w:t>.</w:t>
      </w:r>
    </w:p>
    <w:p w14:paraId="0000006A" w14:textId="77777777" w:rsidR="0060432E" w:rsidRPr="00D53C34" w:rsidRDefault="0060432E">
      <w:pPr>
        <w:spacing w:line="480" w:lineRule="auto"/>
        <w:rPr>
          <w:rFonts w:ascii="Times New Roman" w:eastAsia="Times New Roman" w:hAnsi="Times New Roman" w:cs="Times New Roman"/>
          <w:i/>
          <w:lang w:val="en-GB"/>
        </w:rPr>
      </w:pPr>
    </w:p>
    <w:p w14:paraId="0000006B"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lastRenderedPageBreak/>
        <w:t>Discussion</w:t>
      </w:r>
    </w:p>
    <w:p w14:paraId="0000006C" w14:textId="29071983"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Biomass </w:t>
      </w:r>
      <w:ins w:id="11" w:author="Helena I Mcmonagle" w:date="2024-09-29T21:13:00Z" w16du:dateUtc="2024-09-30T04:13:00Z">
        <w:r w:rsidR="00146762">
          <w:rPr>
            <w:rFonts w:ascii="Times New Roman" w:eastAsia="Times New Roman" w:hAnsi="Times New Roman" w:cs="Times New Roman"/>
            <w:i/>
            <w:lang w:val="en-GB"/>
          </w:rPr>
          <w:t xml:space="preserve">and bioenergetic </w:t>
        </w:r>
      </w:ins>
      <w:r w:rsidRPr="00D53C34">
        <w:rPr>
          <w:rFonts w:ascii="Times New Roman" w:eastAsia="Times New Roman" w:hAnsi="Times New Roman" w:cs="Times New Roman"/>
          <w:i/>
          <w:lang w:val="en-GB"/>
        </w:rPr>
        <w:t>uncertainty</w:t>
      </w:r>
    </w:p>
    <w:p w14:paraId="6A105805" w14:textId="59B86CEE" w:rsidR="003D4102"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Biomass remains the leading contributor to uncertainty in estimates of fish-mediated carbon transport, though the combined total of bioenergetic uncertainties (encompassing uncertainty associated with about 30 bioenergetic parameters) nearly equals biomass uncertainties. </w:t>
      </w:r>
      <w:ins w:id="12" w:author="Helena I Mcmonagle" w:date="2024-09-29T21:17:00Z" w16du:dateUtc="2024-09-30T04:17:00Z">
        <w:r w:rsidR="00E167CD">
          <w:rPr>
            <w:rFonts w:ascii="Times New Roman" w:eastAsia="Times New Roman" w:hAnsi="Times New Roman" w:cs="Times New Roman"/>
            <w:lang w:val="en-GB"/>
          </w:rPr>
          <w:t>S</w:t>
        </w:r>
      </w:ins>
      <w:ins w:id="13" w:author="Helena I Mcmonagle" w:date="2024-09-29T21:14:00Z" w16du:dateUtc="2024-09-30T04:14:00Z">
        <w:r w:rsidR="00146762">
          <w:rPr>
            <w:rFonts w:ascii="Times New Roman" w:eastAsia="Times New Roman" w:hAnsi="Times New Roman" w:cs="Times New Roman"/>
            <w:lang w:val="en-GB"/>
          </w:rPr>
          <w:t>ensitivity analyses</w:t>
        </w:r>
      </w:ins>
      <w:ins w:id="14" w:author="Helena I Mcmonagle" w:date="2024-09-29T21:16:00Z" w16du:dateUtc="2024-09-30T04:16:00Z">
        <w:r w:rsidR="00146762">
          <w:rPr>
            <w:rFonts w:ascii="Times New Roman" w:eastAsia="Times New Roman" w:hAnsi="Times New Roman" w:cs="Times New Roman"/>
            <w:lang w:val="en-GB"/>
          </w:rPr>
          <w:t xml:space="preserve"> that </w:t>
        </w:r>
      </w:ins>
      <w:ins w:id="15" w:author="Helena I Mcmonagle" w:date="2024-09-29T21:14:00Z" w16du:dateUtc="2024-09-30T04:14:00Z">
        <w:r w:rsidR="00146762">
          <w:rPr>
            <w:rFonts w:ascii="Times New Roman" w:eastAsia="Times New Roman" w:hAnsi="Times New Roman" w:cs="Times New Roman"/>
            <w:lang w:val="en-GB"/>
          </w:rPr>
          <w:t xml:space="preserve">show </w:t>
        </w:r>
      </w:ins>
      <w:ins w:id="16" w:author="Helena I Mcmonagle" w:date="2024-09-29T21:17:00Z" w16du:dateUtc="2024-09-30T04:17:00Z">
        <w:r w:rsidR="008D5A1E">
          <w:rPr>
            <w:rFonts w:ascii="Times New Roman" w:eastAsia="Times New Roman" w:hAnsi="Times New Roman" w:cs="Times New Roman"/>
            <w:lang w:val="en-GB"/>
          </w:rPr>
          <w:t xml:space="preserve">specifically which </w:t>
        </w:r>
      </w:ins>
      <w:ins w:id="17" w:author="Helena I Mcmonagle" w:date="2024-09-29T21:14:00Z" w16du:dateUtc="2024-09-30T04:14:00Z">
        <w:r w:rsidR="00146762">
          <w:rPr>
            <w:rFonts w:ascii="Times New Roman" w:eastAsia="Times New Roman" w:hAnsi="Times New Roman" w:cs="Times New Roman"/>
            <w:lang w:val="en-GB"/>
          </w:rPr>
          <w:t>bioenergetics p</w:t>
        </w:r>
      </w:ins>
      <w:ins w:id="18" w:author="Helena I Mcmonagle" w:date="2024-09-29T21:15:00Z" w16du:dateUtc="2024-09-30T04:15:00Z">
        <w:r w:rsidR="00146762">
          <w:rPr>
            <w:rFonts w:ascii="Times New Roman" w:eastAsia="Times New Roman" w:hAnsi="Times New Roman" w:cs="Times New Roman"/>
            <w:lang w:val="en-GB"/>
          </w:rPr>
          <w:t>a</w:t>
        </w:r>
      </w:ins>
      <w:ins w:id="19" w:author="Helena I Mcmonagle" w:date="2024-09-29T21:14:00Z" w16du:dateUtc="2024-09-30T04:14:00Z">
        <w:r w:rsidR="00146762">
          <w:rPr>
            <w:rFonts w:ascii="Times New Roman" w:eastAsia="Times New Roman" w:hAnsi="Times New Roman" w:cs="Times New Roman"/>
            <w:lang w:val="en-GB"/>
          </w:rPr>
          <w:t xml:space="preserve">rameters </w:t>
        </w:r>
      </w:ins>
      <w:ins w:id="20" w:author="Helena I Mcmonagle" w:date="2024-09-29T21:15:00Z" w16du:dateUtc="2024-09-30T04:15:00Z">
        <w:r w:rsidR="00146762">
          <w:rPr>
            <w:rFonts w:ascii="Times New Roman" w:eastAsia="Times New Roman" w:hAnsi="Times New Roman" w:cs="Times New Roman"/>
            <w:lang w:val="en-GB"/>
          </w:rPr>
          <w:t>contribute most to uncertainty are available (McMonagle et al., 2023) and can be used to</w:t>
        </w:r>
      </w:ins>
      <w:ins w:id="21" w:author="Helena I Mcmonagle" w:date="2024-09-29T21:16:00Z" w16du:dateUtc="2024-09-30T04:16:00Z">
        <w:r w:rsidR="00146762">
          <w:rPr>
            <w:rFonts w:ascii="Times New Roman" w:eastAsia="Times New Roman" w:hAnsi="Times New Roman" w:cs="Times New Roman"/>
            <w:lang w:val="en-GB"/>
          </w:rPr>
          <w:t xml:space="preserve"> prioritize bioenergetics </w:t>
        </w:r>
      </w:ins>
      <w:ins w:id="22" w:author="Helena I Mcmonagle" w:date="2024-09-29T21:17:00Z" w16du:dateUtc="2024-09-30T04:17:00Z">
        <w:r w:rsidR="00146762">
          <w:rPr>
            <w:rFonts w:ascii="Times New Roman" w:eastAsia="Times New Roman" w:hAnsi="Times New Roman" w:cs="Times New Roman"/>
            <w:lang w:val="en-GB"/>
          </w:rPr>
          <w:t>measurements</w:t>
        </w:r>
      </w:ins>
      <w:ins w:id="23" w:author="Helena I Mcmonagle" w:date="2024-09-29T21:16:00Z" w16du:dateUtc="2024-09-30T04:16:00Z">
        <w:r w:rsidR="00146762">
          <w:rPr>
            <w:rFonts w:ascii="Times New Roman" w:eastAsia="Times New Roman" w:hAnsi="Times New Roman" w:cs="Times New Roman"/>
            <w:lang w:val="en-GB"/>
          </w:rPr>
          <w:t xml:space="preserve"> aimed at </w:t>
        </w:r>
      </w:ins>
      <w:ins w:id="24" w:author="Helena I Mcmonagle" w:date="2024-09-29T21:17:00Z" w16du:dateUtc="2024-09-30T04:17:00Z">
        <w:r w:rsidR="00146762">
          <w:rPr>
            <w:rFonts w:ascii="Times New Roman" w:eastAsia="Times New Roman" w:hAnsi="Times New Roman" w:cs="Times New Roman"/>
            <w:lang w:val="en-GB"/>
          </w:rPr>
          <w:t>constraining fish carbon transport estimates.</w:t>
        </w:r>
      </w:ins>
      <w:ins w:id="25" w:author="Helena I Mcmonagle" w:date="2024-09-29T21:16:00Z" w16du:dateUtc="2024-09-30T04:16:00Z">
        <w:r w:rsidR="00146762">
          <w:rPr>
            <w:rFonts w:ascii="Times New Roman" w:eastAsia="Times New Roman" w:hAnsi="Times New Roman" w:cs="Times New Roman"/>
            <w:lang w:val="en-GB"/>
          </w:rPr>
          <w:t xml:space="preserve"> </w:t>
        </w:r>
      </w:ins>
      <w:ins w:id="26" w:author="Helena I Mcmonagle" w:date="2024-09-29T21:18:00Z" w16du:dateUtc="2024-09-30T04:18:00Z">
        <w:r w:rsidR="008D5A1E">
          <w:rPr>
            <w:rFonts w:ascii="Times New Roman" w:eastAsia="Times New Roman" w:hAnsi="Times New Roman" w:cs="Times New Roman"/>
            <w:lang w:val="en-GB"/>
          </w:rPr>
          <w:t xml:space="preserve">Here, we find that </w:t>
        </w:r>
      </w:ins>
      <w:del w:id="27" w:author="Helena I Mcmonagle" w:date="2024-09-29T21:18:00Z" w16du:dateUtc="2024-09-30T04:18:00Z">
        <w:r w:rsidRPr="00D53C34" w:rsidDel="008D5A1E">
          <w:rPr>
            <w:rFonts w:ascii="Times New Roman" w:eastAsia="Times New Roman" w:hAnsi="Times New Roman" w:cs="Times New Roman"/>
            <w:lang w:val="en-GB"/>
          </w:rPr>
          <w:delText>N</w:delText>
        </w:r>
      </w:del>
      <w:r w:rsidRPr="00D53C34">
        <w:rPr>
          <w:rFonts w:ascii="Times New Roman" w:eastAsia="Times New Roman" w:hAnsi="Times New Roman" w:cs="Times New Roman"/>
          <w:lang w:val="en-GB"/>
        </w:rPr>
        <w:t>et capture efficiency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was the single most influential parameter in the fish carbon flux model according to the Monte Carlo results for both vertically migrating and non-migrating fishes (Appendix E). While a higher number of tows could provide a more representative sample of fish densities and increase precision, unknown capture efficiency remains a major contributor of uncertainty in converting from catch rates to areal </w:t>
      </w:r>
      <w:r w:rsidR="00F449C6">
        <w:rPr>
          <w:rFonts w:ascii="Times New Roman" w:eastAsia="Times New Roman" w:hAnsi="Times New Roman" w:cs="Times New Roman"/>
          <w:lang w:val="en-GB"/>
        </w:rPr>
        <w:t xml:space="preserve">(or volumetric) </w:t>
      </w:r>
      <w:r w:rsidRPr="00D53C34">
        <w:rPr>
          <w:rFonts w:ascii="Times New Roman" w:eastAsia="Times New Roman" w:hAnsi="Times New Roman" w:cs="Times New Roman"/>
          <w:lang w:val="en-GB"/>
        </w:rPr>
        <w:t xml:space="preserve">biomass density. </w:t>
      </w:r>
    </w:p>
    <w:p w14:paraId="266EE5D4" w14:textId="77777777" w:rsidR="003D4102" w:rsidRDefault="003D4102">
      <w:pPr>
        <w:spacing w:line="480" w:lineRule="auto"/>
        <w:rPr>
          <w:rFonts w:ascii="Times New Roman" w:eastAsia="Times New Roman" w:hAnsi="Times New Roman" w:cs="Times New Roman"/>
          <w:lang w:val="en-GB"/>
        </w:rPr>
      </w:pPr>
    </w:p>
    <w:p w14:paraId="0000006D" w14:textId="4A39B1C8"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Variation in catch among tows, presumably from patchiness in vertical and horizontal fish distribution, was also a major contributor of uncertainty in fish carbon flux estimates (Appendix E). </w:t>
      </w:r>
      <w:r w:rsidR="00CD6F22">
        <w:rPr>
          <w:rFonts w:ascii="Times New Roman" w:eastAsia="Times New Roman" w:hAnsi="Times New Roman" w:cs="Times New Roman"/>
          <w:lang w:val="en-GB"/>
        </w:rPr>
        <w:t xml:space="preserve">This </w:t>
      </w:r>
      <w:r w:rsidR="00CB68C3">
        <w:rPr>
          <w:rFonts w:ascii="Times New Roman" w:eastAsia="Times New Roman" w:hAnsi="Times New Roman" w:cs="Times New Roman"/>
          <w:lang w:val="en-GB"/>
        </w:rPr>
        <w:t xml:space="preserve">patchiness, which is largely a precision issue, </w:t>
      </w:r>
      <w:r w:rsidR="00CD6F22">
        <w:rPr>
          <w:rFonts w:ascii="Times New Roman" w:eastAsia="Times New Roman" w:hAnsi="Times New Roman" w:cs="Times New Roman"/>
          <w:lang w:val="en-GB"/>
        </w:rPr>
        <w:t xml:space="preserve">implies that </w:t>
      </w:r>
      <w:r w:rsidR="00F93ABF">
        <w:rPr>
          <w:rFonts w:ascii="Times New Roman" w:eastAsia="Times New Roman" w:hAnsi="Times New Roman" w:cs="Times New Roman"/>
          <w:lang w:val="en-GB"/>
        </w:rPr>
        <w:t>more extensive fish sampling approaches (e.g., more frequent sampling., integrated tow-net and acoustic sampling)</w:t>
      </w:r>
      <w:r w:rsidR="00CD6F22">
        <w:rPr>
          <w:rFonts w:ascii="Times New Roman" w:eastAsia="Times New Roman" w:hAnsi="Times New Roman" w:cs="Times New Roman"/>
          <w:lang w:val="en-GB"/>
        </w:rPr>
        <w:t xml:space="preserve"> is important for more accurate biomass </w:t>
      </w:r>
      <w:r w:rsidR="00F93ABF">
        <w:rPr>
          <w:rFonts w:ascii="Times New Roman" w:eastAsia="Times New Roman" w:hAnsi="Times New Roman" w:cs="Times New Roman"/>
          <w:lang w:val="en-GB"/>
        </w:rPr>
        <w:t xml:space="preserve">estimates </w:t>
      </w:r>
      <w:r w:rsidR="00CD6F22">
        <w:rPr>
          <w:rFonts w:ascii="Times New Roman" w:eastAsia="Times New Roman" w:hAnsi="Times New Roman" w:cs="Times New Roman"/>
          <w:lang w:val="en-GB"/>
        </w:rPr>
        <w:t xml:space="preserve">at a given study site. </w:t>
      </w:r>
      <w:r w:rsidR="00CB68C3">
        <w:rPr>
          <w:rFonts w:ascii="Times New Roman" w:eastAsia="Times New Roman" w:hAnsi="Times New Roman" w:cs="Times New Roman"/>
          <w:lang w:val="en-GB"/>
        </w:rPr>
        <w:t xml:space="preserve">Biomass precision could be improved with a combined acoustic and net-based sampling effort, which could resolve variation in spatial structure of these fishes using acoustic information while using nets for species identification and relating backscatter to biomass. </w:t>
      </w:r>
      <w:r w:rsidR="00CD6F22">
        <w:rPr>
          <w:rFonts w:ascii="Times New Roman" w:eastAsia="Times New Roman" w:hAnsi="Times New Roman" w:cs="Times New Roman"/>
          <w:lang w:val="en-GB"/>
        </w:rPr>
        <w:t>Further research might also examine how mesopelagic fish biomass varies across oceanographic features</w:t>
      </w:r>
      <w:r w:rsidR="000F4E23">
        <w:rPr>
          <w:rFonts w:ascii="Times New Roman" w:eastAsia="Times New Roman" w:hAnsi="Times New Roman" w:cs="Times New Roman"/>
          <w:lang w:val="en-GB"/>
        </w:rPr>
        <w:t>. For example,</w:t>
      </w:r>
      <w:r w:rsidR="00CD6F22">
        <w:rPr>
          <w:rFonts w:ascii="Times New Roman" w:eastAsia="Times New Roman" w:hAnsi="Times New Roman" w:cs="Times New Roman"/>
          <w:lang w:val="en-GB"/>
        </w:rPr>
        <w:t xml:space="preserve"> anticyclonic </w:t>
      </w:r>
      <w:r w:rsidR="00CD6F22">
        <w:rPr>
          <w:rFonts w:ascii="Times New Roman" w:eastAsia="Times New Roman" w:hAnsi="Times New Roman" w:cs="Times New Roman"/>
          <w:lang w:val="en-GB"/>
        </w:rPr>
        <w:lastRenderedPageBreak/>
        <w:t xml:space="preserve">mesoscale </w:t>
      </w:r>
      <w:r w:rsidR="00CD6F22" w:rsidRPr="00FB4D79">
        <w:rPr>
          <w:rFonts w:ascii="Times New Roman" w:eastAsia="Times New Roman" w:hAnsi="Times New Roman" w:cs="Times New Roman"/>
          <w:lang w:val="en-GB"/>
        </w:rPr>
        <w:t>eddies</w:t>
      </w:r>
      <w:r w:rsidR="000F4E23" w:rsidRPr="00FB4D79">
        <w:rPr>
          <w:rFonts w:ascii="Times New Roman" w:eastAsia="Times New Roman" w:hAnsi="Times New Roman" w:cs="Times New Roman"/>
          <w:lang w:val="en-GB"/>
        </w:rPr>
        <w:t xml:space="preserve"> such as the one sampled during this sampling campaign</w:t>
      </w:r>
      <w:r w:rsidR="00CD6F22" w:rsidRPr="00FB4D79">
        <w:rPr>
          <w:rFonts w:ascii="Times New Roman" w:eastAsia="Times New Roman" w:hAnsi="Times New Roman" w:cs="Times New Roman"/>
          <w:lang w:val="en-GB"/>
        </w:rPr>
        <w:t xml:space="preserve"> are thought to accumulate zooplankton (</w:t>
      </w:r>
      <w:proofErr w:type="spellStart"/>
      <w:r w:rsidR="00F64A09" w:rsidRPr="00FB4D79">
        <w:rPr>
          <w:rFonts w:ascii="Times New Roman" w:eastAsia="Times New Roman" w:hAnsi="Times New Roman" w:cs="Times New Roman"/>
          <w:lang w:val="en-GB"/>
        </w:rPr>
        <w:t>Goldthwait</w:t>
      </w:r>
      <w:proofErr w:type="spellEnd"/>
      <w:r w:rsidR="00F64A09" w:rsidRPr="00FB4D79">
        <w:rPr>
          <w:rFonts w:ascii="Times New Roman" w:eastAsia="Times New Roman" w:hAnsi="Times New Roman" w:cs="Times New Roman"/>
          <w:lang w:val="en-GB"/>
        </w:rPr>
        <w:t xml:space="preserve"> and Steinberg, 2008, Eden </w:t>
      </w:r>
      <w:r w:rsidR="00F64A09" w:rsidRPr="00FB4D79">
        <w:rPr>
          <w:rFonts w:ascii="Times New Roman" w:eastAsia="Times New Roman" w:hAnsi="Times New Roman" w:cs="Times New Roman"/>
          <w:i/>
          <w:iCs/>
          <w:lang w:val="en-GB"/>
        </w:rPr>
        <w:t>et al</w:t>
      </w:r>
      <w:r w:rsidR="00F64A09" w:rsidRPr="00FB4D79">
        <w:rPr>
          <w:rFonts w:ascii="Times New Roman" w:eastAsia="Times New Roman" w:hAnsi="Times New Roman" w:cs="Times New Roman"/>
          <w:lang w:val="en-GB"/>
        </w:rPr>
        <w:t>., 2009</w:t>
      </w:r>
      <w:r w:rsidR="002E7AC4">
        <w:rPr>
          <w:rFonts w:ascii="Times New Roman" w:eastAsia="Times New Roman" w:hAnsi="Times New Roman" w:cs="Times New Roman"/>
          <w:lang w:val="en-GB"/>
        </w:rPr>
        <w:t xml:space="preserve">, </w:t>
      </w:r>
      <w:proofErr w:type="spellStart"/>
      <w:r w:rsidR="00CD6F22" w:rsidRPr="00FB4D79">
        <w:rPr>
          <w:rFonts w:ascii="Times New Roman" w:eastAsia="Times New Roman" w:hAnsi="Times New Roman" w:cs="Times New Roman"/>
          <w:lang w:val="en-GB"/>
        </w:rPr>
        <w:t>Yebra</w:t>
      </w:r>
      <w:proofErr w:type="spellEnd"/>
      <w:r w:rsidR="00CD6F22" w:rsidRPr="00FB4D79">
        <w:rPr>
          <w:rFonts w:ascii="Times New Roman" w:eastAsia="Times New Roman" w:hAnsi="Times New Roman" w:cs="Times New Roman"/>
          <w:lang w:val="en-GB"/>
        </w:rPr>
        <w:t xml:space="preserve">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2005)</w:t>
      </w:r>
      <w:r w:rsidR="009868F9" w:rsidRPr="00FB4D79">
        <w:rPr>
          <w:rFonts w:ascii="Times New Roman" w:eastAsia="Times New Roman" w:hAnsi="Times New Roman" w:cs="Times New Roman"/>
          <w:lang w:val="en-GB"/>
        </w:rPr>
        <w:t>, fish larvae (</w:t>
      </w:r>
      <w:proofErr w:type="spellStart"/>
      <w:r w:rsidR="009868F9" w:rsidRPr="00FB4D79">
        <w:rPr>
          <w:rFonts w:ascii="Times New Roman" w:eastAsia="Times New Roman" w:hAnsi="Times New Roman" w:cs="Times New Roman"/>
          <w:lang w:val="en-GB"/>
        </w:rPr>
        <w:t>Lobel</w:t>
      </w:r>
      <w:proofErr w:type="spellEnd"/>
      <w:r w:rsidR="00160031" w:rsidRPr="00FB4D79">
        <w:rPr>
          <w:rFonts w:ascii="Times New Roman" w:eastAsia="Times New Roman" w:hAnsi="Times New Roman" w:cs="Times New Roman"/>
          <w:lang w:val="en-GB"/>
        </w:rPr>
        <w:t xml:space="preserve"> and Robinson,</w:t>
      </w:r>
      <w:r w:rsidR="009868F9" w:rsidRPr="00FB4D79">
        <w:rPr>
          <w:rFonts w:ascii="Times New Roman" w:eastAsia="Times New Roman" w:hAnsi="Times New Roman" w:cs="Times New Roman"/>
          <w:lang w:val="en-GB"/>
        </w:rPr>
        <w:t xml:space="preserve"> 1986)</w:t>
      </w:r>
      <w:r w:rsidR="000F4E23" w:rsidRPr="00FB4D79">
        <w:rPr>
          <w:rFonts w:ascii="Times New Roman" w:eastAsia="Times New Roman" w:hAnsi="Times New Roman" w:cs="Times New Roman"/>
          <w:lang w:val="en-GB"/>
        </w:rPr>
        <w:t>,</w:t>
      </w:r>
      <w:r w:rsidR="00CD6F22" w:rsidRPr="00FB4D79">
        <w:rPr>
          <w:rFonts w:ascii="Times New Roman" w:eastAsia="Times New Roman" w:hAnsi="Times New Roman" w:cs="Times New Roman"/>
          <w:lang w:val="en-GB"/>
        </w:rPr>
        <w:t xml:space="preserve"> and </w:t>
      </w:r>
      <w:r w:rsidR="00E219E7" w:rsidRPr="00FB4D79">
        <w:rPr>
          <w:rFonts w:ascii="Times New Roman" w:eastAsia="Times New Roman" w:hAnsi="Times New Roman" w:cs="Times New Roman"/>
          <w:lang w:val="en-GB"/>
        </w:rPr>
        <w:t xml:space="preserve">to </w:t>
      </w:r>
      <w:r w:rsidR="00CD6F22" w:rsidRPr="00FB4D79">
        <w:rPr>
          <w:rFonts w:ascii="Times New Roman" w:eastAsia="Times New Roman" w:hAnsi="Times New Roman" w:cs="Times New Roman"/>
          <w:lang w:val="en-GB"/>
        </w:rPr>
        <w:t xml:space="preserve">attract predators </w:t>
      </w:r>
      <w:r w:rsidR="00E219E7" w:rsidRPr="00FB4D79">
        <w:rPr>
          <w:rFonts w:ascii="Times New Roman" w:eastAsia="Times New Roman" w:hAnsi="Times New Roman" w:cs="Times New Roman"/>
          <w:lang w:val="en-GB"/>
        </w:rPr>
        <w:t xml:space="preserve">of mesopelagic fishes, potentially because they can serve as a thermal refuge to reach mesopelagic depths </w:t>
      </w:r>
      <w:r w:rsidR="00CD6F22" w:rsidRPr="00FB4D79">
        <w:rPr>
          <w:rFonts w:ascii="Times New Roman" w:eastAsia="Times New Roman" w:hAnsi="Times New Roman" w:cs="Times New Roman"/>
          <w:lang w:val="en-GB"/>
        </w:rPr>
        <w:t xml:space="preserve">(Braun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xml:space="preserve">., 2019). </w:t>
      </w:r>
      <w:r w:rsidR="00040714" w:rsidRPr="00FB4D79">
        <w:rPr>
          <w:rFonts w:ascii="Times New Roman" w:eastAsia="Times New Roman" w:hAnsi="Times New Roman" w:cs="Times New Roman"/>
          <w:lang w:val="en-GB"/>
        </w:rPr>
        <w:t>However, i</w:t>
      </w:r>
      <w:r w:rsidR="00CD6F22" w:rsidRPr="00FB4D79">
        <w:rPr>
          <w:rFonts w:ascii="Times New Roman" w:eastAsia="Times New Roman" w:hAnsi="Times New Roman" w:cs="Times New Roman"/>
          <w:lang w:val="en-GB"/>
        </w:rPr>
        <w:t>t is no</w:t>
      </w:r>
      <w:r w:rsidR="00CD6F22">
        <w:rPr>
          <w:rFonts w:ascii="Times New Roman" w:eastAsia="Times New Roman" w:hAnsi="Times New Roman" w:cs="Times New Roman"/>
          <w:lang w:val="en-GB"/>
        </w:rPr>
        <w:t xml:space="preserve">t well known how </w:t>
      </w:r>
      <w:r w:rsidR="00E219E7">
        <w:rPr>
          <w:rFonts w:ascii="Times New Roman" w:eastAsia="Times New Roman" w:hAnsi="Times New Roman" w:cs="Times New Roman"/>
          <w:lang w:val="en-GB"/>
        </w:rPr>
        <w:t xml:space="preserve">adult </w:t>
      </w:r>
      <w:r w:rsidR="00CD6F22">
        <w:rPr>
          <w:rFonts w:ascii="Times New Roman" w:eastAsia="Times New Roman" w:hAnsi="Times New Roman" w:cs="Times New Roman"/>
          <w:lang w:val="en-GB"/>
        </w:rPr>
        <w:t>mesopelagic fishes are distributed across these features</w:t>
      </w:r>
      <w:r w:rsidR="00F55A05">
        <w:rPr>
          <w:rFonts w:ascii="Times New Roman" w:eastAsia="Times New Roman" w:hAnsi="Times New Roman" w:cs="Times New Roman"/>
          <w:lang w:val="en-GB"/>
        </w:rPr>
        <w:t xml:space="preserve">. Future investigations of patchiness in mesopelagic fish biomass </w:t>
      </w:r>
      <w:r w:rsidR="00040714">
        <w:rPr>
          <w:rFonts w:ascii="Times New Roman" w:eastAsia="Times New Roman" w:hAnsi="Times New Roman" w:cs="Times New Roman"/>
          <w:lang w:val="en-GB"/>
        </w:rPr>
        <w:t xml:space="preserve">could be relevant in the context of future mesopelagic </w:t>
      </w:r>
      <w:r w:rsidR="00F55A05">
        <w:rPr>
          <w:rFonts w:ascii="Times New Roman" w:eastAsia="Times New Roman" w:hAnsi="Times New Roman" w:cs="Times New Roman"/>
          <w:lang w:val="en-GB"/>
        </w:rPr>
        <w:t>fisheries management, such as how to interpret fishery-independent or -dependent surveys,</w:t>
      </w:r>
      <w:r w:rsidR="00040714">
        <w:rPr>
          <w:rFonts w:ascii="Times New Roman" w:eastAsia="Times New Roman" w:hAnsi="Times New Roman" w:cs="Times New Roman"/>
          <w:lang w:val="en-GB"/>
        </w:rPr>
        <w:t xml:space="preserve"> if certain </w:t>
      </w:r>
      <w:r w:rsidR="00F55A05">
        <w:rPr>
          <w:rFonts w:ascii="Times New Roman" w:eastAsia="Times New Roman" w:hAnsi="Times New Roman" w:cs="Times New Roman"/>
          <w:lang w:val="en-GB"/>
        </w:rPr>
        <w:t xml:space="preserve">oceanographic </w:t>
      </w:r>
      <w:r w:rsidR="00040714">
        <w:rPr>
          <w:rFonts w:ascii="Times New Roman" w:eastAsia="Times New Roman" w:hAnsi="Times New Roman" w:cs="Times New Roman"/>
          <w:lang w:val="en-GB"/>
        </w:rPr>
        <w:t xml:space="preserve">features create </w:t>
      </w:r>
      <w:r w:rsidR="00BE5D8A">
        <w:rPr>
          <w:rFonts w:ascii="Times New Roman" w:eastAsia="Times New Roman" w:hAnsi="Times New Roman" w:cs="Times New Roman"/>
          <w:lang w:val="en-GB"/>
        </w:rPr>
        <w:t xml:space="preserve">biomass </w:t>
      </w:r>
      <w:r w:rsidR="00040714">
        <w:rPr>
          <w:rFonts w:ascii="Times New Roman" w:eastAsia="Times New Roman" w:hAnsi="Times New Roman" w:cs="Times New Roman"/>
          <w:lang w:val="en-GB"/>
        </w:rPr>
        <w:t xml:space="preserve">hotspots </w:t>
      </w:r>
      <w:r w:rsidR="00B62311">
        <w:rPr>
          <w:rFonts w:ascii="Times New Roman" w:eastAsia="Times New Roman" w:hAnsi="Times New Roman" w:cs="Times New Roman"/>
          <w:lang w:val="en-GB"/>
        </w:rPr>
        <w:t>of</w:t>
      </w:r>
      <w:r w:rsidR="00552DDB">
        <w:rPr>
          <w:rFonts w:ascii="Times New Roman" w:eastAsia="Times New Roman" w:hAnsi="Times New Roman" w:cs="Times New Roman"/>
          <w:lang w:val="en-GB"/>
        </w:rPr>
        <w:t xml:space="preserve"> these fishes</w:t>
      </w:r>
      <w:r w:rsidR="00040714">
        <w:rPr>
          <w:rFonts w:ascii="Times New Roman" w:eastAsia="Times New Roman" w:hAnsi="Times New Roman" w:cs="Times New Roman"/>
          <w:lang w:val="en-GB"/>
        </w:rPr>
        <w:t xml:space="preserve">.  </w:t>
      </w:r>
    </w:p>
    <w:p w14:paraId="0000006E" w14:textId="77777777" w:rsidR="0060432E" w:rsidRPr="00D53C34" w:rsidRDefault="0060432E">
      <w:pPr>
        <w:spacing w:line="480" w:lineRule="auto"/>
        <w:rPr>
          <w:rFonts w:ascii="Times New Roman" w:eastAsia="Times New Roman" w:hAnsi="Times New Roman" w:cs="Times New Roman"/>
          <w:lang w:val="en-GB"/>
        </w:rPr>
      </w:pPr>
    </w:p>
    <w:p w14:paraId="0000006F" w14:textId="7A3A045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note that there are other well-established and emerging approaches for fish biomass estimation and taxonomic identification besides sampling with nets and processing each specimen in the catch. Acoustic methods can be used for estimating mesopelagic fish biomass across large geographic areas without further laboratory collection or processing of the catch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but these methods are also associated with high biomass uncertainties in part due to unknown target strengths and </w:t>
      </w:r>
      <w:r w:rsidR="0084658B">
        <w:rPr>
          <w:rFonts w:ascii="Times New Roman" w:eastAsia="Times New Roman" w:hAnsi="Times New Roman" w:cs="Times New Roman"/>
          <w:lang w:val="en-GB"/>
        </w:rPr>
        <w:t xml:space="preserve">lack of </w:t>
      </w:r>
      <w:r w:rsidRPr="00D53C34">
        <w:rPr>
          <w:rFonts w:ascii="Times New Roman" w:eastAsia="Times New Roman" w:hAnsi="Times New Roman" w:cs="Times New Roman"/>
          <w:lang w:val="en-GB"/>
        </w:rPr>
        <w:t xml:space="preserve">taxonomic identification of the organisms that produce the backscatter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Furthermore, while eDNA approaches may detect the presence of fish species missed by net systems like the MOCNESS (Govindarajan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inferring biomass from eDNA data is </w:t>
      </w:r>
      <w:r w:rsidR="00AE5D33">
        <w:rPr>
          <w:rFonts w:ascii="Times New Roman" w:eastAsia="Times New Roman" w:hAnsi="Times New Roman" w:cs="Times New Roman"/>
          <w:lang w:val="en-GB"/>
        </w:rPr>
        <w:t>considerably</w:t>
      </w:r>
      <w:r w:rsidR="00AE5D3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more challenging (Rourke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w:t>
      </w:r>
    </w:p>
    <w:p w14:paraId="00000070" w14:textId="77777777" w:rsidR="0060432E" w:rsidRPr="00D53C34" w:rsidRDefault="0060432E">
      <w:pPr>
        <w:spacing w:line="480" w:lineRule="auto"/>
        <w:rPr>
          <w:rFonts w:ascii="Times New Roman" w:eastAsia="Times New Roman" w:hAnsi="Times New Roman" w:cs="Times New Roman"/>
          <w:lang w:val="en-GB"/>
        </w:rPr>
      </w:pPr>
    </w:p>
    <w:p w14:paraId="00000071" w14:textId="0355510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This was a rare opportunity to compare fish catch from two independent, depth-stratified net systems towed in the same place and time, yet there was still high uncertainty in biomass </w:t>
      </w:r>
      <w:r w:rsidRPr="00D53C34">
        <w:rPr>
          <w:rFonts w:ascii="Times New Roman" w:eastAsia="Times New Roman" w:hAnsi="Times New Roman" w:cs="Times New Roman"/>
          <w:lang w:val="en-GB"/>
        </w:rPr>
        <w:lastRenderedPageBreak/>
        <w:t xml:space="preserve">estimates. Unexpectedly, there was little difference between the size distribution and estimated areal biomass density between the two net systems, even though we expected </w:t>
      </w:r>
      <w:r w:rsidR="008A2DBD">
        <w:rPr>
          <w:rFonts w:ascii="Times New Roman" w:eastAsia="Times New Roman" w:hAnsi="Times New Roman" w:cs="Times New Roman"/>
          <w:lang w:val="en-GB"/>
        </w:rPr>
        <w:t xml:space="preserve">higher capture efficiency (lower net avoidance) </w:t>
      </w:r>
      <w:r w:rsidRPr="00D53C34">
        <w:rPr>
          <w:rFonts w:ascii="Times New Roman" w:eastAsia="Times New Roman" w:hAnsi="Times New Roman" w:cs="Times New Roman"/>
          <w:lang w:val="en-GB"/>
        </w:rPr>
        <w:t xml:space="preserve">with the larger net. Even if the fish densities between the two nets had been extremely different and could point to some consistent difference in relative capture efficiency, absolute net capture efficiency is still </w:t>
      </w:r>
      <w:r w:rsidR="00377A17">
        <w:rPr>
          <w:rFonts w:ascii="Times New Roman" w:eastAsia="Times New Roman" w:hAnsi="Times New Roman" w:cs="Times New Roman"/>
          <w:lang w:val="en-GB"/>
        </w:rPr>
        <w:t>un</w:t>
      </w:r>
      <w:r w:rsidRPr="00D53C34">
        <w:rPr>
          <w:rFonts w:ascii="Times New Roman" w:eastAsia="Times New Roman" w:hAnsi="Times New Roman" w:cs="Times New Roman"/>
          <w:lang w:val="en-GB"/>
        </w:rPr>
        <w:t>known and remains a perennial challenge in estimating fish abundance from towed nets (Gunderson, 1993).</w:t>
      </w:r>
      <w:r w:rsidR="004E1B37">
        <w:rPr>
          <w:rFonts w:ascii="Times New Roman" w:eastAsia="Times New Roman" w:hAnsi="Times New Roman" w:cs="Times New Roman"/>
          <w:lang w:val="en-GB"/>
        </w:rPr>
        <w:t xml:space="preserve"> </w:t>
      </w:r>
      <w:r w:rsidR="006C7448">
        <w:rPr>
          <w:rFonts w:ascii="Times New Roman" w:eastAsia="Times New Roman" w:hAnsi="Times New Roman" w:cs="Times New Roman"/>
          <w:lang w:val="en-GB"/>
        </w:rPr>
        <w:t xml:space="preserve">Therefore, while our net-based approach to biomass estimation is arguably as good as any other </w:t>
      </w:r>
      <w:r w:rsidR="00CB68C3">
        <w:rPr>
          <w:rFonts w:ascii="Times New Roman" w:eastAsia="Times New Roman" w:hAnsi="Times New Roman" w:cs="Times New Roman"/>
          <w:lang w:val="en-GB"/>
        </w:rPr>
        <w:t xml:space="preserve">single </w:t>
      </w:r>
      <w:r w:rsidR="006C7448">
        <w:rPr>
          <w:rFonts w:ascii="Times New Roman" w:eastAsia="Times New Roman" w:hAnsi="Times New Roman" w:cs="Times New Roman"/>
          <w:lang w:val="en-GB"/>
        </w:rPr>
        <w:t xml:space="preserve">method available at this time, we are still left with high biomass uncertainty. </w:t>
      </w:r>
      <w:r w:rsidR="000F4E23">
        <w:rPr>
          <w:rFonts w:ascii="Times New Roman" w:eastAsia="Times New Roman" w:hAnsi="Times New Roman" w:cs="Times New Roman"/>
          <w:lang w:val="en-GB"/>
        </w:rPr>
        <w:t>B</w:t>
      </w:r>
      <w:r w:rsidR="00CB68C3">
        <w:rPr>
          <w:rFonts w:ascii="Times New Roman" w:eastAsia="Times New Roman" w:hAnsi="Times New Roman" w:cs="Times New Roman"/>
          <w:lang w:val="en-GB"/>
        </w:rPr>
        <w:t>est</w:t>
      </w:r>
      <w:r w:rsidR="006C7448">
        <w:rPr>
          <w:rFonts w:ascii="Times New Roman" w:eastAsia="Times New Roman" w:hAnsi="Times New Roman" w:cs="Times New Roman"/>
          <w:lang w:val="en-GB"/>
        </w:rPr>
        <w:t xml:space="preserve"> practices in fish biomass estimation and identification could</w:t>
      </w:r>
      <w:r w:rsidR="000F4E23">
        <w:rPr>
          <w:rFonts w:ascii="Times New Roman" w:eastAsia="Times New Roman" w:hAnsi="Times New Roman" w:cs="Times New Roman"/>
          <w:lang w:val="en-GB"/>
        </w:rPr>
        <w:t>, however,</w:t>
      </w:r>
      <w:r w:rsidR="006C7448">
        <w:rPr>
          <w:rFonts w:ascii="Times New Roman" w:eastAsia="Times New Roman" w:hAnsi="Times New Roman" w:cs="Times New Roman"/>
          <w:lang w:val="en-GB"/>
        </w:rPr>
        <w:t xml:space="preserve"> evolve as other techniques and technologies for biomass estimation advance, which could further constrain estimates of </w:t>
      </w:r>
      <w:r w:rsidR="000F4E23">
        <w:rPr>
          <w:rFonts w:ascii="Times New Roman" w:eastAsia="Times New Roman" w:hAnsi="Times New Roman" w:cs="Times New Roman"/>
          <w:lang w:val="en-GB"/>
        </w:rPr>
        <w:t xml:space="preserve">fish </w:t>
      </w:r>
      <w:r w:rsidR="006C7448">
        <w:rPr>
          <w:rFonts w:ascii="Times New Roman" w:eastAsia="Times New Roman" w:hAnsi="Times New Roman" w:cs="Times New Roman"/>
          <w:lang w:val="en-GB"/>
        </w:rPr>
        <w:t xml:space="preserve">carbon </w:t>
      </w:r>
      <w:r w:rsidR="005A12FF">
        <w:rPr>
          <w:rFonts w:ascii="Times New Roman" w:eastAsia="Times New Roman" w:hAnsi="Times New Roman" w:cs="Times New Roman"/>
          <w:lang w:val="en-GB"/>
        </w:rPr>
        <w:t>export</w:t>
      </w:r>
      <w:r w:rsidR="006C7448">
        <w:rPr>
          <w:rFonts w:ascii="Times New Roman" w:eastAsia="Times New Roman" w:hAnsi="Times New Roman" w:cs="Times New Roman"/>
          <w:lang w:val="en-GB"/>
        </w:rPr>
        <w:t xml:space="preserve">. </w:t>
      </w:r>
    </w:p>
    <w:p w14:paraId="00000072" w14:textId="77777777" w:rsidR="0060432E" w:rsidRPr="00D53C34" w:rsidRDefault="0060432E">
      <w:pPr>
        <w:spacing w:line="480" w:lineRule="auto"/>
        <w:rPr>
          <w:rFonts w:ascii="Times New Roman" w:eastAsia="Times New Roman" w:hAnsi="Times New Roman" w:cs="Times New Roman"/>
          <w:lang w:val="en-GB"/>
        </w:rPr>
      </w:pPr>
    </w:p>
    <w:p w14:paraId="0000007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Relative contribution of fish to the biological carbon pump</w:t>
      </w:r>
    </w:p>
    <w:p w14:paraId="34FC56C9" w14:textId="7E5B34AB" w:rsidR="00786ACC" w:rsidRDefault="00FB2FAE">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 xml:space="preserve">We find a relatively </w:t>
      </w:r>
      <w:r w:rsidR="00F00AEC">
        <w:rPr>
          <w:rFonts w:ascii="Times New Roman" w:eastAsia="Times New Roman" w:hAnsi="Times New Roman" w:cs="Times New Roman"/>
          <w:lang w:val="en-GB"/>
        </w:rPr>
        <w:t>modest</w:t>
      </w:r>
      <w:r>
        <w:rPr>
          <w:rFonts w:ascii="Times New Roman" w:eastAsia="Times New Roman" w:hAnsi="Times New Roman" w:cs="Times New Roman"/>
          <w:lang w:val="en-GB"/>
        </w:rPr>
        <w:t xml:space="preserve"> contribution of fish</w:t>
      </w:r>
      <w:r w:rsidR="00AF7D02">
        <w:rPr>
          <w:rFonts w:ascii="Times New Roman" w:eastAsia="Times New Roman" w:hAnsi="Times New Roman" w:cs="Times New Roman"/>
          <w:lang w:val="en-GB"/>
        </w:rPr>
        <w:t>-mediated export</w:t>
      </w:r>
      <w:r>
        <w:rPr>
          <w:rFonts w:ascii="Times New Roman" w:eastAsia="Times New Roman" w:hAnsi="Times New Roman" w:cs="Times New Roman"/>
          <w:lang w:val="en-GB"/>
        </w:rPr>
        <w:t xml:space="preserve"> to the biological carbon pump at this study site. However, t</w:t>
      </w:r>
      <w:r w:rsidRPr="00D53C34">
        <w:rPr>
          <w:rFonts w:ascii="Times New Roman" w:eastAsia="Times New Roman" w:hAnsi="Times New Roman" w:cs="Times New Roman"/>
          <w:lang w:val="en-GB"/>
        </w:rPr>
        <w:t xml:space="preserve">he time of year that the data were collected might affect the estimated proportion of carbon transport attributable to </w:t>
      </w:r>
      <w:r w:rsidR="000905F6">
        <w:rPr>
          <w:rFonts w:ascii="Times New Roman" w:eastAsia="Times New Roman" w:hAnsi="Times New Roman" w:cs="Times New Roman"/>
          <w:lang w:val="en-GB"/>
        </w:rPr>
        <w:t xml:space="preserve">diel </w:t>
      </w:r>
      <w:r w:rsidRPr="00D53C34">
        <w:rPr>
          <w:rFonts w:ascii="Times New Roman" w:eastAsia="Times New Roman" w:hAnsi="Times New Roman" w:cs="Times New Roman"/>
          <w:lang w:val="en-GB"/>
        </w:rPr>
        <w:t>migrating fish</w:t>
      </w:r>
      <w:r w:rsidR="00924E4D">
        <w:rPr>
          <w:rFonts w:ascii="Times New Roman" w:eastAsia="Times New Roman" w:hAnsi="Times New Roman" w:cs="Times New Roman"/>
          <w:lang w:val="en-GB"/>
        </w:rPr>
        <w:t>es</w:t>
      </w:r>
      <w:r w:rsidR="00D1585D">
        <w:rPr>
          <w:rFonts w:ascii="Times New Roman" w:eastAsia="Times New Roman" w:hAnsi="Times New Roman" w:cs="Times New Roman"/>
          <w:lang w:val="en-GB"/>
        </w:rPr>
        <w:t>,</w:t>
      </w:r>
      <w:r w:rsidR="00976807">
        <w:rPr>
          <w:rFonts w:ascii="Times New Roman" w:eastAsia="Times New Roman" w:hAnsi="Times New Roman" w:cs="Times New Roman"/>
          <w:lang w:val="en-GB"/>
        </w:rPr>
        <w:t xml:space="preserve"> given </w:t>
      </w:r>
      <w:r w:rsidR="00D1585D">
        <w:rPr>
          <w:rFonts w:ascii="Times New Roman" w:eastAsia="Times New Roman" w:hAnsi="Times New Roman" w:cs="Times New Roman"/>
          <w:lang w:val="en-GB"/>
        </w:rPr>
        <w:t xml:space="preserve">that </w:t>
      </w:r>
      <w:r w:rsidR="00976807">
        <w:rPr>
          <w:rFonts w:ascii="Times New Roman" w:eastAsia="Times New Roman" w:hAnsi="Times New Roman" w:cs="Times New Roman"/>
          <w:lang w:val="en-GB"/>
        </w:rPr>
        <w:t>s</w:t>
      </w:r>
      <w:r w:rsidR="00976807" w:rsidRPr="004E288A">
        <w:rPr>
          <w:rFonts w:ascii="Times New Roman" w:eastAsia="Times New Roman" w:hAnsi="Times New Roman" w:cs="Times New Roman"/>
          <w:lang w:val="en-GB"/>
        </w:rPr>
        <w:t xml:space="preserve">easonality </w:t>
      </w:r>
      <w:r w:rsidR="00D1585D">
        <w:rPr>
          <w:rFonts w:ascii="Times New Roman" w:eastAsia="Times New Roman" w:hAnsi="Times New Roman" w:cs="Times New Roman"/>
          <w:lang w:val="en-GB"/>
        </w:rPr>
        <w:t>affects</w:t>
      </w:r>
      <w:r w:rsidR="00976807" w:rsidRPr="004E288A">
        <w:rPr>
          <w:rFonts w:ascii="Times New Roman" w:eastAsia="Times New Roman" w:hAnsi="Times New Roman" w:cs="Times New Roman"/>
          <w:lang w:val="en-GB"/>
        </w:rPr>
        <w:t xml:space="preserve"> sinking particle flux (Henson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xml:space="preserve">, 2015., de Melo </w:t>
      </w:r>
      <w:proofErr w:type="spellStart"/>
      <w:r w:rsidR="00976807" w:rsidRPr="004E288A">
        <w:rPr>
          <w:rFonts w:ascii="Times New Roman" w:eastAsia="Times New Roman" w:hAnsi="Times New Roman" w:cs="Times New Roman"/>
          <w:lang w:val="en-GB"/>
        </w:rPr>
        <w:t>Viríssimo</w:t>
      </w:r>
      <w:proofErr w:type="spellEnd"/>
      <w:r w:rsidR="00976807" w:rsidRPr="004E288A">
        <w:rPr>
          <w:rFonts w:ascii="Times New Roman" w:eastAsia="Times New Roman" w:hAnsi="Times New Roman" w:cs="Times New Roman"/>
          <w:lang w:val="en-GB"/>
        </w:rPr>
        <w:t xml:space="preserve">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2022)</w:t>
      </w:r>
      <w:r w:rsidRPr="00D53C34">
        <w:rPr>
          <w:rFonts w:ascii="Times New Roman" w:eastAsia="Times New Roman" w:hAnsi="Times New Roman" w:cs="Times New Roman"/>
          <w:lang w:val="en-GB"/>
        </w:rPr>
        <w:t xml:space="preserve">. Data were collected during a declining North Atlantic </w:t>
      </w:r>
      <w:r w:rsidR="00EA01F4">
        <w:rPr>
          <w:rFonts w:ascii="Times New Roman" w:eastAsia="Times New Roman" w:hAnsi="Times New Roman" w:cs="Times New Roman"/>
          <w:lang w:val="en-GB"/>
        </w:rPr>
        <w:t>s</w:t>
      </w:r>
      <w:r w:rsidR="00EA01F4" w:rsidRPr="00D53C34">
        <w:rPr>
          <w:rFonts w:ascii="Times New Roman" w:eastAsia="Times New Roman" w:hAnsi="Times New Roman" w:cs="Times New Roman"/>
          <w:lang w:val="en-GB"/>
        </w:rPr>
        <w:t xml:space="preserve">pring </w:t>
      </w:r>
      <w:r w:rsidR="00EA01F4">
        <w:rPr>
          <w:rFonts w:ascii="Times New Roman" w:eastAsia="Times New Roman" w:hAnsi="Times New Roman" w:cs="Times New Roman"/>
          <w:lang w:val="en-GB"/>
        </w:rPr>
        <w:t>b</w:t>
      </w:r>
      <w:r w:rsidR="00EA01F4" w:rsidRPr="00D53C34">
        <w:rPr>
          <w:rFonts w:ascii="Times New Roman" w:eastAsia="Times New Roman" w:hAnsi="Times New Roman" w:cs="Times New Roman"/>
          <w:lang w:val="en-GB"/>
        </w:rPr>
        <w:t xml:space="preserve">loom </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w:t>
      </w:r>
      <w:r w:rsidR="00701E69">
        <w:rPr>
          <w:rFonts w:ascii="Times New Roman" w:eastAsia="Times New Roman" w:hAnsi="Times New Roman" w:cs="Times New Roman"/>
          <w:lang w:val="en-GB"/>
        </w:rPr>
        <w:t>, and late spring or early summer is generally when</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passive sinking particle flux </w:t>
      </w:r>
      <w:r w:rsidR="005434E2">
        <w:rPr>
          <w:rFonts w:ascii="Times New Roman" w:eastAsia="Times New Roman" w:hAnsi="Times New Roman" w:cs="Times New Roman"/>
          <w:lang w:val="en-GB"/>
        </w:rPr>
        <w:t xml:space="preserve">is </w:t>
      </w:r>
      <w:r w:rsidR="00701E69">
        <w:rPr>
          <w:rFonts w:ascii="Times New Roman" w:eastAsia="Times New Roman" w:hAnsi="Times New Roman" w:cs="Times New Roman"/>
          <w:lang w:val="en-GB"/>
        </w:rPr>
        <w:t>highest</w:t>
      </w:r>
      <w:r w:rsidR="00B12223">
        <w:rPr>
          <w:rFonts w:ascii="Times New Roman" w:eastAsia="Times New Roman" w:hAnsi="Times New Roman" w:cs="Times New Roman"/>
          <w:lang w:val="en-GB"/>
        </w:rPr>
        <w:t xml:space="preserve"> in the region</w:t>
      </w:r>
      <w:r w:rsidRPr="00D53C34">
        <w:rPr>
          <w:rFonts w:ascii="Times New Roman" w:eastAsia="Times New Roman" w:hAnsi="Times New Roman" w:cs="Times New Roman"/>
          <w:lang w:val="en-GB"/>
        </w:rPr>
        <w:t xml:space="preserve"> (</w:t>
      </w:r>
      <w:r w:rsidR="00701E69">
        <w:rPr>
          <w:rFonts w:ascii="Times New Roman" w:eastAsia="Times New Roman" w:hAnsi="Times New Roman" w:cs="Times New Roman"/>
          <w:lang w:val="en-GB"/>
        </w:rPr>
        <w:t xml:space="preserve">Henson </w:t>
      </w:r>
      <w:r w:rsidR="00701E69" w:rsidRPr="00701E69">
        <w:rPr>
          <w:rFonts w:ascii="Times New Roman" w:eastAsia="Times New Roman" w:hAnsi="Times New Roman" w:cs="Times New Roman"/>
          <w:i/>
          <w:iCs/>
          <w:lang w:val="en-GB"/>
        </w:rPr>
        <w:t>et al.</w:t>
      </w:r>
      <w:r w:rsidR="00701E69">
        <w:rPr>
          <w:rFonts w:ascii="Times New Roman" w:eastAsia="Times New Roman" w:hAnsi="Times New Roman" w:cs="Times New Roman"/>
          <w:lang w:val="en-GB"/>
        </w:rPr>
        <w:t xml:space="preserve">, 2015., </w:t>
      </w:r>
      <w:r w:rsidRPr="00D53C34">
        <w:rPr>
          <w:rFonts w:ascii="Times New Roman" w:eastAsia="Times New Roman" w:hAnsi="Times New Roman" w:cs="Times New Roman"/>
          <w:lang w:val="en-GB"/>
        </w:rPr>
        <w:t xml:space="preserve">de Melo </w:t>
      </w:r>
      <w:proofErr w:type="spellStart"/>
      <w:r w:rsidRPr="00D53C34">
        <w:rPr>
          <w:rFonts w:ascii="Times New Roman" w:eastAsia="Times New Roman" w:hAnsi="Times New Roman" w:cs="Times New Roman"/>
          <w:lang w:val="en-GB"/>
        </w:rPr>
        <w:t>Viríssimo</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w:t>
      </w:r>
      <w:r w:rsidR="00B46D4F">
        <w:rPr>
          <w:rFonts w:ascii="Times New Roman" w:eastAsia="Times New Roman" w:hAnsi="Times New Roman" w:cs="Times New Roman"/>
          <w:lang w:val="en-GB"/>
        </w:rPr>
        <w:t>4</w:t>
      </w:r>
      <w:r w:rsidRPr="00D53C34">
        <w:rPr>
          <w:rFonts w:ascii="Times New Roman" w:eastAsia="Times New Roman" w:hAnsi="Times New Roman" w:cs="Times New Roman"/>
          <w:lang w:val="en-GB"/>
        </w:rPr>
        <w:t xml:space="preserve">). Consequently, the relative contribution of fish during this time period may be lower than at other times of the year when </w:t>
      </w:r>
      <w:r w:rsidR="00D07F60">
        <w:rPr>
          <w:rFonts w:ascii="Times New Roman" w:eastAsia="Times New Roman" w:hAnsi="Times New Roman" w:cs="Times New Roman"/>
          <w:lang w:val="en-GB"/>
        </w:rPr>
        <w:t xml:space="preserve">rates of </w:t>
      </w:r>
      <w:r w:rsidRPr="00D53C34">
        <w:rPr>
          <w:rFonts w:ascii="Times New Roman" w:eastAsia="Times New Roman" w:hAnsi="Times New Roman" w:cs="Times New Roman"/>
          <w:lang w:val="en-GB"/>
        </w:rPr>
        <w:t xml:space="preserve">passive sinking </w:t>
      </w:r>
      <w:r w:rsidR="00D07F60">
        <w:rPr>
          <w:rFonts w:ascii="Times New Roman" w:eastAsia="Times New Roman" w:hAnsi="Times New Roman" w:cs="Times New Roman"/>
          <w:lang w:val="en-GB"/>
        </w:rPr>
        <w:t>particle flux</w:t>
      </w:r>
      <w:r w:rsidR="00D07F6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are lower. Small, zooplanktivorous (Appendix F) mesopelagic fishes have lifespans of ~2-8 years (Caiger </w:t>
      </w:r>
      <w:r w:rsidR="00C22229" w:rsidRPr="00680DA6">
        <w:rPr>
          <w:rFonts w:ascii="Times New Roman" w:eastAsia="Times New Roman" w:hAnsi="Times New Roman" w:cs="Times New Roman"/>
          <w:i/>
          <w:iCs/>
          <w:lang w:val="en-GB"/>
        </w:rPr>
        <w:t>et al</w:t>
      </w:r>
      <w:r w:rsidR="00C22229" w:rsidRPr="00680DA6">
        <w:rPr>
          <w:rFonts w:ascii="Times New Roman" w:eastAsia="Times New Roman" w:hAnsi="Times New Roman" w:cs="Times New Roman"/>
          <w:lang w:val="en-GB"/>
        </w:rPr>
        <w:t>.</w:t>
      </w:r>
      <w:r w:rsidR="002519EB" w:rsidRPr="00680DA6">
        <w:rPr>
          <w:rFonts w:ascii="Times New Roman" w:eastAsia="Times New Roman" w:hAnsi="Times New Roman" w:cs="Times New Roman"/>
          <w:lang w:val="en-GB"/>
        </w:rPr>
        <w:t>,</w:t>
      </w:r>
      <w:r w:rsidRPr="00680DA6">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2021), </w:t>
      </w:r>
      <w:r w:rsidR="0072022E">
        <w:rPr>
          <w:rFonts w:ascii="Times New Roman" w:eastAsia="Times New Roman" w:hAnsi="Times New Roman" w:cs="Times New Roman"/>
          <w:lang w:val="en-GB"/>
        </w:rPr>
        <w:t>thus</w:t>
      </w:r>
      <w:r w:rsidRPr="00D53C34">
        <w:rPr>
          <w:rFonts w:ascii="Times New Roman" w:eastAsia="Times New Roman" w:hAnsi="Times New Roman" w:cs="Times New Roman"/>
          <w:lang w:val="en-GB"/>
        </w:rPr>
        <w:t xml:space="preserve"> are likely transporting </w:t>
      </w:r>
      <w:r w:rsidRPr="00D53C34">
        <w:rPr>
          <w:rFonts w:ascii="Times New Roman" w:eastAsia="Times New Roman" w:hAnsi="Times New Roman" w:cs="Times New Roman"/>
          <w:lang w:val="en-GB"/>
        </w:rPr>
        <w:lastRenderedPageBreak/>
        <w:t>a more consistent amount of carbon throughout the year compared to passive sinking particle</w:t>
      </w:r>
      <w:r w:rsidR="0072022E">
        <w:rPr>
          <w:rFonts w:ascii="Times New Roman" w:eastAsia="Times New Roman" w:hAnsi="Times New Roman" w:cs="Times New Roman"/>
          <w:lang w:val="en-GB"/>
        </w:rPr>
        <w:t>s</w:t>
      </w:r>
      <w:r w:rsidRPr="00D53C34">
        <w:rPr>
          <w:rFonts w:ascii="Times New Roman" w:eastAsia="Times New Roman" w:hAnsi="Times New Roman" w:cs="Times New Roman"/>
          <w:lang w:val="en-GB"/>
        </w:rPr>
        <w:t xml:space="preserve">. </w:t>
      </w:r>
      <w:r w:rsidR="000458D1">
        <w:rPr>
          <w:rFonts w:ascii="Times New Roman" w:eastAsia="Times New Roman" w:hAnsi="Times New Roman" w:cs="Times New Roman"/>
          <w:lang w:val="en-GB"/>
        </w:rPr>
        <w:t>N</w:t>
      </w:r>
      <w:r w:rsidR="001F2C02">
        <w:rPr>
          <w:rFonts w:ascii="Times New Roman" w:eastAsia="Times New Roman" w:hAnsi="Times New Roman" w:cs="Times New Roman"/>
          <w:lang w:val="en-GB"/>
        </w:rPr>
        <w:t>o s</w:t>
      </w:r>
      <w:r w:rsidR="001F2C02" w:rsidRPr="00D53C34">
        <w:rPr>
          <w:rFonts w:ascii="Times New Roman" w:eastAsia="Times New Roman" w:hAnsi="Times New Roman" w:cs="Times New Roman"/>
          <w:lang w:val="en-GB"/>
        </w:rPr>
        <w:t xml:space="preserve">tudies </w:t>
      </w:r>
      <w:r w:rsidR="00A16A89">
        <w:rPr>
          <w:rFonts w:ascii="Times New Roman" w:eastAsia="Times New Roman" w:hAnsi="Times New Roman" w:cs="Times New Roman"/>
          <w:lang w:val="en-GB"/>
        </w:rPr>
        <w:t>exist</w:t>
      </w:r>
      <w:r w:rsidRPr="00D53C34">
        <w:rPr>
          <w:rFonts w:ascii="Times New Roman" w:eastAsia="Times New Roman" w:hAnsi="Times New Roman" w:cs="Times New Roman"/>
          <w:lang w:val="en-GB"/>
        </w:rPr>
        <w:t xml:space="preserve"> </w:t>
      </w:r>
      <w:ins w:id="28" w:author="Helena I Mcmonagle" w:date="2024-09-29T21:11:00Z" w16du:dateUtc="2024-09-30T04:11:00Z">
        <w:r w:rsidR="00BC4B4D">
          <w:rPr>
            <w:rFonts w:ascii="Times New Roman" w:eastAsia="Times New Roman" w:hAnsi="Times New Roman" w:cs="Times New Roman"/>
            <w:lang w:val="en-GB"/>
          </w:rPr>
          <w:t xml:space="preserve">yet </w:t>
        </w:r>
      </w:ins>
      <w:r w:rsidRPr="00D53C34">
        <w:rPr>
          <w:rFonts w:ascii="Times New Roman" w:eastAsia="Times New Roman" w:hAnsi="Times New Roman" w:cs="Times New Roman"/>
          <w:lang w:val="en-GB"/>
        </w:rPr>
        <w:t>on the seasonality of fish carbon transport in absolute or relative terms; our estimates of relative fish carbon flux should</w:t>
      </w:r>
      <w:r w:rsidR="000F4E23">
        <w:rPr>
          <w:rFonts w:ascii="Times New Roman" w:eastAsia="Times New Roman" w:hAnsi="Times New Roman" w:cs="Times New Roman"/>
          <w:lang w:val="en-GB"/>
        </w:rPr>
        <w:t>, however,</w:t>
      </w:r>
      <w:r w:rsidRPr="00D53C34">
        <w:rPr>
          <w:rFonts w:ascii="Times New Roman" w:eastAsia="Times New Roman" w:hAnsi="Times New Roman" w:cs="Times New Roman"/>
          <w:lang w:val="en-GB"/>
        </w:rPr>
        <w:t xml:space="preserve"> be considered in the context of the season in which they were generated</w:t>
      </w:r>
      <w:r w:rsidR="0099605F">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 </w:t>
      </w:r>
    </w:p>
    <w:p w14:paraId="31EA9FAE" w14:textId="77777777" w:rsidR="00786ACC" w:rsidRDefault="00786ACC">
      <w:pPr>
        <w:spacing w:line="480" w:lineRule="auto"/>
        <w:rPr>
          <w:rFonts w:ascii="Times New Roman" w:eastAsia="Times New Roman" w:hAnsi="Times New Roman" w:cs="Times New Roman"/>
          <w:lang w:val="en-GB"/>
        </w:rPr>
      </w:pPr>
    </w:p>
    <w:p w14:paraId="00000074" w14:textId="2C68EF66" w:rsidR="0060432E" w:rsidRPr="00D53C34" w:rsidRDefault="00786ACC">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We focused this modelling effort on the mo</w:t>
      </w:r>
      <w:r w:rsidR="003E19D5">
        <w:rPr>
          <w:rFonts w:ascii="Times New Roman" w:eastAsia="Times New Roman" w:hAnsi="Times New Roman" w:cs="Times New Roman"/>
          <w:lang w:val="en-GB"/>
        </w:rPr>
        <w:t xml:space="preserve">re </w:t>
      </w:r>
      <w:r>
        <w:rPr>
          <w:rFonts w:ascii="Times New Roman" w:eastAsia="Times New Roman" w:hAnsi="Times New Roman" w:cs="Times New Roman"/>
          <w:lang w:val="en-GB"/>
        </w:rPr>
        <w:t>abundant</w:t>
      </w:r>
      <w:r w:rsidR="00B34B32">
        <w:rPr>
          <w:rFonts w:ascii="Times New Roman" w:eastAsia="Times New Roman" w:hAnsi="Times New Roman" w:cs="Times New Roman"/>
          <w:lang w:val="en-GB"/>
        </w:rPr>
        <w:t>,</w:t>
      </w:r>
      <w:r>
        <w:rPr>
          <w:rFonts w:ascii="Times New Roman" w:eastAsia="Times New Roman" w:hAnsi="Times New Roman" w:cs="Times New Roman"/>
          <w:lang w:val="en-GB"/>
        </w:rPr>
        <w:t xml:space="preserve"> </w:t>
      </w:r>
      <w:r w:rsidR="003E19D5">
        <w:rPr>
          <w:rFonts w:ascii="Times New Roman" w:eastAsia="Times New Roman" w:hAnsi="Times New Roman" w:cs="Times New Roman"/>
          <w:lang w:val="en-GB"/>
        </w:rPr>
        <w:t xml:space="preserve">smaller fish </w:t>
      </w:r>
      <w:r>
        <w:rPr>
          <w:rFonts w:ascii="Times New Roman" w:eastAsia="Times New Roman" w:hAnsi="Times New Roman" w:cs="Times New Roman"/>
          <w:lang w:val="en-GB"/>
        </w:rPr>
        <w:t>species at this study site</w:t>
      </w:r>
      <w:r w:rsidR="003E19D5">
        <w:rPr>
          <w:rFonts w:ascii="Times New Roman" w:eastAsia="Times New Roman" w:hAnsi="Times New Roman" w:cs="Times New Roman"/>
          <w:lang w:val="en-GB"/>
        </w:rPr>
        <w:t xml:space="preserve"> </w:t>
      </w:r>
      <w:r w:rsidR="005E637F">
        <w:rPr>
          <w:rFonts w:ascii="Times New Roman" w:eastAsia="Times New Roman" w:hAnsi="Times New Roman" w:cs="Times New Roman"/>
          <w:lang w:val="en-GB"/>
        </w:rPr>
        <w:t xml:space="preserve">in part because our nets do not effectively sample larger organisms that have greater net avoidance capability. </w:t>
      </w:r>
      <w:r>
        <w:rPr>
          <w:rFonts w:ascii="Times New Roman" w:eastAsia="Times New Roman" w:hAnsi="Times New Roman" w:cs="Times New Roman"/>
          <w:lang w:val="en-GB"/>
        </w:rPr>
        <w:t xml:space="preserve">However, other </w:t>
      </w:r>
      <w:r w:rsidR="00873255">
        <w:rPr>
          <w:rFonts w:ascii="Times New Roman" w:eastAsia="Times New Roman" w:hAnsi="Times New Roman" w:cs="Times New Roman"/>
          <w:lang w:val="en-GB"/>
        </w:rPr>
        <w:t xml:space="preserve">larger </w:t>
      </w:r>
      <w:r>
        <w:rPr>
          <w:rFonts w:ascii="Times New Roman" w:eastAsia="Times New Roman" w:hAnsi="Times New Roman" w:cs="Times New Roman"/>
          <w:lang w:val="en-GB"/>
        </w:rPr>
        <w:t xml:space="preserve">taxa also contribute to carbon </w:t>
      </w:r>
      <w:r w:rsidR="00873255">
        <w:rPr>
          <w:rFonts w:ascii="Times New Roman" w:eastAsia="Times New Roman" w:hAnsi="Times New Roman" w:cs="Times New Roman"/>
          <w:lang w:val="en-GB"/>
        </w:rPr>
        <w:t>flux</w:t>
      </w:r>
      <w:r>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To roughly compare our carbon flux estimates </w:t>
      </w:r>
      <w:r w:rsidR="00F93ABF">
        <w:rPr>
          <w:rFonts w:ascii="Times New Roman" w:eastAsia="Times New Roman" w:hAnsi="Times New Roman" w:cs="Times New Roman"/>
          <w:lang w:val="en-GB"/>
        </w:rPr>
        <w:t>to those based on larger secondary consumers</w:t>
      </w:r>
      <w:r w:rsidR="00A70451">
        <w:rPr>
          <w:rFonts w:ascii="Times New Roman" w:eastAsia="Times New Roman" w:hAnsi="Times New Roman" w:cs="Times New Roman"/>
          <w:lang w:val="en-GB"/>
        </w:rPr>
        <w:t>, we</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drew from a study estimating carbon flux associated with</w:t>
      </w:r>
      <w:r w:rsidR="00F93ABF">
        <w:rPr>
          <w:rFonts w:ascii="Times New Roman" w:eastAsia="Times New Roman" w:hAnsi="Times New Roman" w:cs="Times New Roman"/>
          <w:lang w:val="en-GB"/>
        </w:rPr>
        <w:t xml:space="preserve"> baleen</w:t>
      </w:r>
      <w:r w:rsidR="00A70451">
        <w:rPr>
          <w:rFonts w:ascii="Times New Roman" w:eastAsia="Times New Roman" w:hAnsi="Times New Roman" w:cs="Times New Roman"/>
          <w:lang w:val="en-GB"/>
        </w:rPr>
        <w:t xml:space="preserve"> whales</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in the Southern </w:t>
      </w:r>
      <w:r w:rsidR="00A70451" w:rsidRPr="00122674">
        <w:rPr>
          <w:rFonts w:ascii="Times New Roman" w:eastAsia="Times New Roman" w:hAnsi="Times New Roman" w:cs="Times New Roman"/>
          <w:lang w:val="en-GB"/>
        </w:rPr>
        <w:t>Ocean (</w:t>
      </w:r>
      <w:proofErr w:type="spellStart"/>
      <w:r w:rsidR="00A70451" w:rsidRPr="00122674">
        <w:rPr>
          <w:rFonts w:ascii="Times New Roman" w:eastAsia="Times New Roman" w:hAnsi="Times New Roman" w:cs="Times New Roman"/>
          <w:lang w:val="en-GB"/>
        </w:rPr>
        <w:t>Durfort</w:t>
      </w:r>
      <w:proofErr w:type="spellEnd"/>
      <w:r w:rsidR="00A70451" w:rsidRPr="00122674">
        <w:rPr>
          <w:rFonts w:ascii="Times New Roman" w:eastAsia="Times New Roman" w:hAnsi="Times New Roman" w:cs="Times New Roman"/>
          <w:lang w:val="en-GB"/>
        </w:rPr>
        <w:t xml:space="preserve"> et al., 2022).</w:t>
      </w:r>
      <w:r w:rsidR="00A70451">
        <w:rPr>
          <w:rFonts w:ascii="Times New Roman" w:eastAsia="Times New Roman" w:hAnsi="Times New Roman" w:cs="Times New Roman"/>
          <w:lang w:val="en-GB"/>
        </w:rPr>
        <w:t xml:space="preserve"> </w:t>
      </w:r>
      <w:r w:rsidR="00F93ABF">
        <w:rPr>
          <w:rFonts w:ascii="Times New Roman" w:eastAsia="Times New Roman" w:hAnsi="Times New Roman" w:cs="Times New Roman"/>
          <w:lang w:val="en-GB"/>
        </w:rPr>
        <w:t>This comparison rev</w:t>
      </w:r>
      <w:r w:rsidR="007F662F">
        <w:rPr>
          <w:rFonts w:ascii="Times New Roman" w:eastAsia="Times New Roman" w:hAnsi="Times New Roman" w:cs="Times New Roman"/>
          <w:lang w:val="en-GB"/>
        </w:rPr>
        <w:t>e</w:t>
      </w:r>
      <w:r w:rsidR="00F93ABF">
        <w:rPr>
          <w:rFonts w:ascii="Times New Roman" w:eastAsia="Times New Roman" w:hAnsi="Times New Roman" w:cs="Times New Roman"/>
          <w:lang w:val="en-GB"/>
        </w:rPr>
        <w:t xml:space="preserve">aled that </w:t>
      </w:r>
      <w:r w:rsidR="005E637F">
        <w:rPr>
          <w:rFonts w:ascii="Times New Roman" w:eastAsia="Times New Roman" w:hAnsi="Times New Roman" w:cs="Times New Roman"/>
          <w:lang w:val="en-GB"/>
        </w:rPr>
        <w:t xml:space="preserve">Southern Ocean </w:t>
      </w:r>
      <w:r w:rsidR="00F93ABF">
        <w:rPr>
          <w:rFonts w:ascii="Times New Roman" w:eastAsia="Times New Roman" w:hAnsi="Times New Roman" w:cs="Times New Roman"/>
          <w:lang w:val="en-GB"/>
        </w:rPr>
        <w:t xml:space="preserve">whales </w:t>
      </w:r>
      <w:r w:rsidR="005E637F">
        <w:rPr>
          <w:rFonts w:ascii="Times New Roman" w:eastAsia="Times New Roman" w:hAnsi="Times New Roman" w:cs="Times New Roman"/>
          <w:lang w:val="en-GB"/>
        </w:rPr>
        <w:t xml:space="preserve">contribute </w:t>
      </w:r>
      <w:r w:rsidR="00CB3C3D">
        <w:rPr>
          <w:rFonts w:ascii="Times New Roman" w:eastAsia="Times New Roman" w:hAnsi="Times New Roman" w:cs="Times New Roman"/>
          <w:lang w:val="en-GB"/>
        </w:rPr>
        <w:t xml:space="preserve">roughly </w:t>
      </w:r>
      <w:r w:rsidR="005E637F">
        <w:rPr>
          <w:rFonts w:ascii="Times New Roman" w:eastAsia="Times New Roman" w:hAnsi="Times New Roman" w:cs="Times New Roman"/>
          <w:lang w:val="en-GB"/>
        </w:rPr>
        <w:t>0.0</w:t>
      </w:r>
      <w:r w:rsidR="00CB3C3D">
        <w:rPr>
          <w:rFonts w:ascii="Times New Roman" w:eastAsia="Times New Roman" w:hAnsi="Times New Roman" w:cs="Times New Roman"/>
          <w:lang w:val="en-GB"/>
        </w:rPr>
        <w:t>4</w:t>
      </w:r>
      <w:r w:rsidR="005E637F">
        <w:rPr>
          <w:rFonts w:ascii="Times New Roman" w:eastAsia="Times New Roman" w:hAnsi="Times New Roman" w:cs="Times New Roman"/>
          <w:lang w:val="en-GB"/>
        </w:rPr>
        <w:t xml:space="preserve">% </w:t>
      </w:r>
      <w:r w:rsidR="00CB3C3D">
        <w:rPr>
          <w:rFonts w:ascii="Times New Roman" w:eastAsia="Times New Roman" w:hAnsi="Times New Roman" w:cs="Times New Roman"/>
          <w:lang w:val="en-GB"/>
        </w:rPr>
        <w:t xml:space="preserve">to 3% </w:t>
      </w:r>
      <w:r w:rsidR="005E637F">
        <w:rPr>
          <w:rFonts w:ascii="Times New Roman" w:eastAsia="Times New Roman" w:hAnsi="Times New Roman" w:cs="Times New Roman"/>
          <w:lang w:val="en-GB"/>
        </w:rPr>
        <w:t xml:space="preserve">as much </w:t>
      </w:r>
      <w:r w:rsidR="00CD277C">
        <w:rPr>
          <w:rFonts w:ascii="Times New Roman" w:eastAsia="Times New Roman" w:hAnsi="Times New Roman" w:cs="Times New Roman"/>
          <w:lang w:val="en-GB"/>
        </w:rPr>
        <w:t>carbon flux as the small</w:t>
      </w:r>
      <w:r w:rsidR="005E637F">
        <w:rPr>
          <w:rFonts w:ascii="Times New Roman" w:eastAsia="Times New Roman" w:hAnsi="Times New Roman" w:cs="Times New Roman"/>
          <w:lang w:val="en-GB"/>
        </w:rPr>
        <w:t xml:space="preserve"> fish</w:t>
      </w:r>
      <w:r w:rsidR="00CD277C">
        <w:rPr>
          <w:rFonts w:ascii="Times New Roman" w:eastAsia="Times New Roman" w:hAnsi="Times New Roman" w:cs="Times New Roman"/>
          <w:lang w:val="en-GB"/>
        </w:rPr>
        <w:t>es in our North Atlantic study site</w:t>
      </w:r>
      <w:r w:rsidR="00CB3C3D">
        <w:rPr>
          <w:rFonts w:ascii="Times New Roman" w:eastAsia="Times New Roman" w:hAnsi="Times New Roman" w:cs="Times New Roman"/>
          <w:lang w:val="en-GB"/>
        </w:rPr>
        <w:t xml:space="preserve"> (Appendix </w:t>
      </w:r>
      <w:r w:rsidR="00E92273">
        <w:rPr>
          <w:rFonts w:ascii="Times New Roman" w:eastAsia="Times New Roman" w:hAnsi="Times New Roman" w:cs="Times New Roman"/>
          <w:lang w:val="en-GB"/>
        </w:rPr>
        <w:t>J</w:t>
      </w:r>
      <w:r w:rsidR="00CB3C3D">
        <w:rPr>
          <w:rFonts w:ascii="Times New Roman" w:eastAsia="Times New Roman" w:hAnsi="Times New Roman" w:cs="Times New Roman"/>
          <w:lang w:val="en-GB"/>
        </w:rPr>
        <w:t>)</w:t>
      </w:r>
      <w:r w:rsidR="00CD277C">
        <w:rPr>
          <w:rFonts w:ascii="Times New Roman" w:eastAsia="Times New Roman" w:hAnsi="Times New Roman" w:cs="Times New Roman"/>
          <w:lang w:val="en-GB"/>
        </w:rPr>
        <w:t>. This percentage</w:t>
      </w:r>
      <w:r w:rsidR="005E637F">
        <w:rPr>
          <w:rFonts w:ascii="Times New Roman" w:eastAsia="Times New Roman" w:hAnsi="Times New Roman" w:cs="Times New Roman"/>
          <w:lang w:val="en-GB"/>
        </w:rPr>
        <w:t xml:space="preserve"> depend</w:t>
      </w:r>
      <w:r w:rsidR="00CD277C">
        <w:rPr>
          <w:rFonts w:ascii="Times New Roman" w:eastAsia="Times New Roman" w:hAnsi="Times New Roman" w:cs="Times New Roman"/>
          <w:lang w:val="en-GB"/>
        </w:rPr>
        <w:t xml:space="preserve">s </w:t>
      </w:r>
      <w:r w:rsidR="005E637F">
        <w:rPr>
          <w:rFonts w:ascii="Times New Roman" w:eastAsia="Times New Roman" w:hAnsi="Times New Roman" w:cs="Times New Roman"/>
          <w:lang w:val="en-GB"/>
        </w:rPr>
        <w:t xml:space="preserve">on whether we use the lower or upper bound of our fish flux estimates and depending on whether we use whale carbon flux estimates from before or after large-scale industrial exploitation of Southern Ocean whales. These calculations </w:t>
      </w:r>
      <w:r w:rsidR="00CD277C">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available in our public </w:t>
      </w:r>
      <w:r w:rsidR="00CA5289">
        <w:rPr>
          <w:rFonts w:ascii="Times New Roman" w:eastAsia="Times New Roman" w:hAnsi="Times New Roman" w:cs="Times New Roman"/>
          <w:lang w:val="en-GB"/>
        </w:rPr>
        <w:t>repository</w:t>
      </w:r>
      <w:r w:rsidR="00CD277C">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are intended only to </w:t>
      </w:r>
      <w:r w:rsidR="00CB3C3D">
        <w:rPr>
          <w:rFonts w:ascii="Times New Roman" w:eastAsia="Times New Roman" w:hAnsi="Times New Roman" w:cs="Times New Roman"/>
          <w:lang w:val="en-GB"/>
        </w:rPr>
        <w:t>roughly</w:t>
      </w:r>
      <w:r w:rsidR="00CA5289">
        <w:rPr>
          <w:rFonts w:ascii="Times New Roman" w:eastAsia="Times New Roman" w:hAnsi="Times New Roman" w:cs="Times New Roman"/>
          <w:lang w:val="en-GB"/>
        </w:rPr>
        <w:t xml:space="preserve"> put fish carbon flux at our study site into context </w:t>
      </w:r>
      <w:r w:rsidR="008B53F0">
        <w:rPr>
          <w:rFonts w:ascii="Times New Roman" w:eastAsia="Times New Roman" w:hAnsi="Times New Roman" w:cs="Times New Roman"/>
          <w:lang w:val="en-GB"/>
        </w:rPr>
        <w:t>with</w:t>
      </w:r>
      <w:r w:rsidR="00CA5289">
        <w:rPr>
          <w:rFonts w:ascii="Times New Roman" w:eastAsia="Times New Roman" w:hAnsi="Times New Roman" w:cs="Times New Roman"/>
          <w:lang w:val="en-GB"/>
        </w:rPr>
        <w:t xml:space="preserve"> carbon flux associated with </w:t>
      </w:r>
      <w:r w:rsidR="008B53F0">
        <w:rPr>
          <w:rFonts w:ascii="Times New Roman" w:eastAsia="Times New Roman" w:hAnsi="Times New Roman" w:cs="Times New Roman"/>
          <w:lang w:val="en-GB"/>
        </w:rPr>
        <w:t xml:space="preserve">one </w:t>
      </w:r>
      <w:r w:rsidR="00CA5289">
        <w:rPr>
          <w:rFonts w:ascii="Times New Roman" w:eastAsia="Times New Roman" w:hAnsi="Times New Roman" w:cs="Times New Roman"/>
          <w:lang w:val="en-GB"/>
        </w:rPr>
        <w:t>higher trophic level taxon</w:t>
      </w:r>
      <w:r w:rsidR="00B17E0F">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cetaceans, albeit in a</w:t>
      </w:r>
      <w:r w:rsidR="008B53F0">
        <w:rPr>
          <w:rFonts w:ascii="Times New Roman" w:eastAsia="Times New Roman" w:hAnsi="Times New Roman" w:cs="Times New Roman"/>
          <w:lang w:val="en-GB"/>
        </w:rPr>
        <w:t>n entirely</w:t>
      </w:r>
      <w:r w:rsidR="00CA5289">
        <w:rPr>
          <w:rFonts w:ascii="Times New Roman" w:eastAsia="Times New Roman" w:hAnsi="Times New Roman" w:cs="Times New Roman"/>
          <w:lang w:val="en-GB"/>
        </w:rPr>
        <w:t xml:space="preserve"> different region. </w:t>
      </w:r>
      <w:r w:rsidR="008B53F0">
        <w:rPr>
          <w:rFonts w:ascii="Times New Roman" w:eastAsia="Times New Roman" w:hAnsi="Times New Roman" w:cs="Times New Roman"/>
          <w:lang w:val="en-GB"/>
        </w:rPr>
        <w:t xml:space="preserve">We expect that our estimate of fish carbon flux (and zooplankton carbon flux) is so much higher than the estimate of whale carbon flux calculated by </w:t>
      </w:r>
      <w:proofErr w:type="spellStart"/>
      <w:r w:rsidR="008B53F0">
        <w:rPr>
          <w:rFonts w:ascii="Times New Roman" w:eastAsia="Times New Roman" w:hAnsi="Times New Roman" w:cs="Times New Roman"/>
          <w:lang w:val="en-GB"/>
        </w:rPr>
        <w:t>Durfort</w:t>
      </w:r>
      <w:proofErr w:type="spellEnd"/>
      <w:r w:rsidR="008B53F0">
        <w:rPr>
          <w:rFonts w:ascii="Times New Roman" w:eastAsia="Times New Roman" w:hAnsi="Times New Roman" w:cs="Times New Roman"/>
          <w:lang w:val="en-GB"/>
        </w:rPr>
        <w:t xml:space="preserve"> et al. (2022) because of the </w:t>
      </w:r>
      <w:r w:rsidR="00275467">
        <w:rPr>
          <w:rFonts w:ascii="Times New Roman" w:eastAsia="Times New Roman" w:hAnsi="Times New Roman" w:cs="Times New Roman"/>
          <w:lang w:val="en-GB"/>
        </w:rPr>
        <w:t>considerably</w:t>
      </w:r>
      <w:r w:rsidR="00C6295F">
        <w:rPr>
          <w:rFonts w:ascii="Times New Roman" w:eastAsia="Times New Roman" w:hAnsi="Times New Roman" w:cs="Times New Roman"/>
          <w:lang w:val="en-GB"/>
        </w:rPr>
        <w:t xml:space="preserve"> lower</w:t>
      </w:r>
      <w:r w:rsidR="008B53F0">
        <w:rPr>
          <w:rFonts w:ascii="Times New Roman" w:eastAsia="Times New Roman" w:hAnsi="Times New Roman" w:cs="Times New Roman"/>
          <w:lang w:val="en-GB"/>
        </w:rPr>
        <w:t xml:space="preserve"> relative abundance of </w:t>
      </w:r>
      <w:r w:rsidR="009A253C">
        <w:rPr>
          <w:rFonts w:ascii="Times New Roman" w:eastAsia="Times New Roman" w:hAnsi="Times New Roman" w:cs="Times New Roman"/>
          <w:lang w:val="en-GB"/>
        </w:rPr>
        <w:t>large-bodied</w:t>
      </w:r>
      <w:r w:rsidR="008B53F0">
        <w:rPr>
          <w:rFonts w:ascii="Times New Roman" w:eastAsia="Times New Roman" w:hAnsi="Times New Roman" w:cs="Times New Roman"/>
          <w:lang w:val="en-GB"/>
        </w:rPr>
        <w:t xml:space="preserve"> species in ecosystems</w:t>
      </w:r>
      <w:r w:rsidR="00C3276D">
        <w:rPr>
          <w:rFonts w:ascii="Times New Roman" w:eastAsia="Times New Roman" w:hAnsi="Times New Roman" w:cs="Times New Roman"/>
          <w:lang w:val="en-GB"/>
        </w:rPr>
        <w:t xml:space="preserve"> in general</w:t>
      </w:r>
      <w:r w:rsidR="008B53F0">
        <w:rPr>
          <w:rFonts w:ascii="Times New Roman" w:eastAsia="Times New Roman" w:hAnsi="Times New Roman" w:cs="Times New Roman"/>
          <w:lang w:val="en-GB"/>
        </w:rPr>
        <w:t xml:space="preserve">. </w:t>
      </w:r>
      <w:r w:rsidR="00BD724A">
        <w:rPr>
          <w:rFonts w:ascii="Times New Roman" w:eastAsia="Times New Roman" w:hAnsi="Times New Roman" w:cs="Times New Roman"/>
          <w:lang w:val="en-GB"/>
        </w:rPr>
        <w:t xml:space="preserve">Further research may </w:t>
      </w:r>
      <w:r w:rsidR="00475A18">
        <w:rPr>
          <w:rFonts w:ascii="Times New Roman" w:eastAsia="Times New Roman" w:hAnsi="Times New Roman" w:cs="Times New Roman"/>
          <w:lang w:val="en-GB"/>
        </w:rPr>
        <w:t>refine and expand</w:t>
      </w:r>
      <w:r w:rsidR="00BD724A">
        <w:rPr>
          <w:rFonts w:ascii="Times New Roman" w:eastAsia="Times New Roman" w:hAnsi="Times New Roman" w:cs="Times New Roman"/>
          <w:lang w:val="en-GB"/>
        </w:rPr>
        <w:t xml:space="preserve"> on this comparison by examining carbon flux associated with larger </w:t>
      </w:r>
      <w:r w:rsidR="00475A18">
        <w:rPr>
          <w:rFonts w:ascii="Times New Roman" w:eastAsia="Times New Roman" w:hAnsi="Times New Roman" w:cs="Times New Roman"/>
          <w:lang w:val="en-GB"/>
        </w:rPr>
        <w:t xml:space="preserve">zooplankton, larger </w:t>
      </w:r>
      <w:r w:rsidR="00BD724A">
        <w:rPr>
          <w:rFonts w:ascii="Times New Roman" w:eastAsia="Times New Roman" w:hAnsi="Times New Roman" w:cs="Times New Roman"/>
          <w:lang w:val="en-GB"/>
        </w:rPr>
        <w:t>pelagic fishes</w:t>
      </w:r>
      <w:r w:rsidR="00475A18">
        <w:rPr>
          <w:rFonts w:ascii="Times New Roman" w:eastAsia="Times New Roman" w:hAnsi="Times New Roman" w:cs="Times New Roman"/>
          <w:lang w:val="en-GB"/>
        </w:rPr>
        <w:t xml:space="preserve">, and other higher trophic level predators, ideally enabling comparison </w:t>
      </w:r>
      <w:r w:rsidR="00AB1551">
        <w:rPr>
          <w:rFonts w:ascii="Times New Roman" w:eastAsia="Times New Roman" w:hAnsi="Times New Roman" w:cs="Times New Roman"/>
          <w:lang w:val="en-GB"/>
        </w:rPr>
        <w:t>at</w:t>
      </w:r>
      <w:r w:rsidR="00BD724A">
        <w:rPr>
          <w:rFonts w:ascii="Times New Roman" w:eastAsia="Times New Roman" w:hAnsi="Times New Roman" w:cs="Times New Roman"/>
          <w:lang w:val="en-GB"/>
        </w:rPr>
        <w:t xml:space="preserve"> the same </w:t>
      </w:r>
      <w:r w:rsidR="00AB1551">
        <w:rPr>
          <w:rFonts w:ascii="Times New Roman" w:eastAsia="Times New Roman" w:hAnsi="Times New Roman" w:cs="Times New Roman"/>
          <w:lang w:val="en-GB"/>
        </w:rPr>
        <w:t xml:space="preserve">time and </w:t>
      </w:r>
      <w:r w:rsidR="00BD724A">
        <w:rPr>
          <w:rFonts w:ascii="Times New Roman" w:eastAsia="Times New Roman" w:hAnsi="Times New Roman" w:cs="Times New Roman"/>
          <w:lang w:val="en-GB"/>
        </w:rPr>
        <w:t xml:space="preserve">study site.  </w:t>
      </w:r>
    </w:p>
    <w:p w14:paraId="00000075"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hAnsi="Times New Roman" w:cs="Times New Roman"/>
          <w:lang w:val="en-GB"/>
        </w:rPr>
        <w:lastRenderedPageBreak/>
        <w:t xml:space="preserve"> </w:t>
      </w:r>
    </w:p>
    <w:p w14:paraId="00000077" w14:textId="232DBA4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made a simplifying assumption that allowed us to estimate a maximum contribution of mesopelagic fishes compared to zooplankton carbon flux. That is, we assumed that all zooplankton mortality is due to mesopelagic fish predation, </w:t>
      </w:r>
      <w:del w:id="29" w:author="Helena I Mcmonagle" w:date="2024-09-29T20:48:00Z" w16du:dateUtc="2024-09-30T03:48:00Z">
        <w:r w:rsidRPr="00D53C34" w:rsidDel="00B25E99">
          <w:rPr>
            <w:rFonts w:ascii="Times New Roman" w:eastAsia="Times New Roman" w:hAnsi="Times New Roman" w:cs="Times New Roman"/>
            <w:lang w:val="en-GB"/>
          </w:rPr>
          <w:delText>so our calculated fish carbon flux should be interpreted as an upper end</w:delText>
        </w:r>
      </w:del>
      <w:ins w:id="30" w:author="Helena I Mcmonagle" w:date="2024-09-29T20:48:00Z" w16du:dateUtc="2024-09-30T03:48:00Z">
        <w:r w:rsidR="00B25E99">
          <w:rPr>
            <w:rFonts w:ascii="Times New Roman" w:eastAsia="Times New Roman" w:hAnsi="Times New Roman" w:cs="Times New Roman"/>
            <w:lang w:val="en-GB"/>
          </w:rPr>
          <w:t>a decision that could result in an over</w:t>
        </w:r>
      </w:ins>
      <w:del w:id="31" w:author="Helena I Mcmonagle" w:date="2024-09-29T20:48:00Z" w16du:dateUtc="2024-09-30T03:48:00Z">
        <w:r w:rsidRPr="00D53C34" w:rsidDel="00B25E99">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 xml:space="preserve">estimate of the marginal contribution of mesopelagic fishes to carbon transport compared to that of zooplankton. </w:t>
      </w:r>
      <w:del w:id="32" w:author="Helena I Mcmonagle" w:date="2024-09-29T20:49:00Z" w16du:dateUtc="2024-09-30T03:49:00Z">
        <w:r w:rsidRPr="00D53C34" w:rsidDel="00B25E99">
          <w:rPr>
            <w:rFonts w:ascii="Times New Roman" w:eastAsia="Times New Roman" w:hAnsi="Times New Roman" w:cs="Times New Roman"/>
            <w:lang w:val="en-GB"/>
          </w:rPr>
          <w:delText>This is also an upper</w:delText>
        </w:r>
      </w:del>
      <w:ins w:id="33" w:author="Helena I Mcmonagle" w:date="2024-09-29T20:49:00Z" w16du:dateUtc="2024-09-30T03:49:00Z">
        <w:r w:rsidR="00B25E99">
          <w:rPr>
            <w:rFonts w:ascii="Times New Roman" w:eastAsia="Times New Roman" w:hAnsi="Times New Roman" w:cs="Times New Roman"/>
            <w:lang w:val="en-GB"/>
          </w:rPr>
          <w:t>Our carbon flux</w:t>
        </w:r>
      </w:ins>
      <w:r w:rsidRPr="00D53C34">
        <w:rPr>
          <w:rFonts w:ascii="Times New Roman" w:eastAsia="Times New Roman" w:hAnsi="Times New Roman" w:cs="Times New Roman"/>
          <w:lang w:val="en-GB"/>
        </w:rPr>
        <w:t xml:space="preserve"> estimate</w:t>
      </w:r>
      <w:ins w:id="34" w:author="Helena I Mcmonagle" w:date="2024-09-29T20:51:00Z" w16du:dateUtc="2024-09-30T03:51:00Z">
        <w:r w:rsidR="00C75690">
          <w:rPr>
            <w:rFonts w:ascii="Times New Roman" w:eastAsia="Times New Roman" w:hAnsi="Times New Roman" w:cs="Times New Roman"/>
            <w:lang w:val="en-GB"/>
          </w:rPr>
          <w:t>s</w:t>
        </w:r>
      </w:ins>
      <w:ins w:id="35" w:author="Helena I Mcmonagle" w:date="2024-09-29T20:49:00Z" w16du:dateUtc="2024-09-30T03:49:00Z">
        <w:r w:rsidR="00B25E99">
          <w:rPr>
            <w:rFonts w:ascii="Times New Roman" w:eastAsia="Times New Roman" w:hAnsi="Times New Roman" w:cs="Times New Roman"/>
            <w:lang w:val="en-GB"/>
          </w:rPr>
          <w:t xml:space="preserve"> may also be an overestimate</w:t>
        </w:r>
      </w:ins>
      <w:r w:rsidRPr="00D53C34">
        <w:rPr>
          <w:rFonts w:ascii="Times New Roman" w:eastAsia="Times New Roman" w:hAnsi="Times New Roman" w:cs="Times New Roman"/>
          <w:lang w:val="en-GB"/>
        </w:rPr>
        <w:t xml:space="preserve"> in the context of potential impacts of mesopelagic fish removal from harvesting; if mesopelagic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removed from the system, another organism that contributes to active carbon transport </w:t>
      </w:r>
      <w:r w:rsidR="00DB26E1">
        <w:rPr>
          <w:rFonts w:ascii="Times New Roman" w:eastAsia="Times New Roman" w:hAnsi="Times New Roman" w:cs="Times New Roman"/>
          <w:lang w:val="en-GB"/>
        </w:rPr>
        <w:t>c</w:t>
      </w:r>
      <w:r w:rsidR="00DB26E1" w:rsidRPr="00D53C34">
        <w:rPr>
          <w:rFonts w:ascii="Times New Roman" w:eastAsia="Times New Roman" w:hAnsi="Times New Roman" w:cs="Times New Roman"/>
          <w:lang w:val="en-GB"/>
        </w:rPr>
        <w:t xml:space="preserve">ould </w:t>
      </w:r>
      <w:r w:rsidRPr="00D53C34">
        <w:rPr>
          <w:rFonts w:ascii="Times New Roman" w:eastAsia="Times New Roman" w:hAnsi="Times New Roman" w:cs="Times New Roman"/>
          <w:lang w:val="en-GB"/>
        </w:rPr>
        <w:t xml:space="preserve">fill the niche of </w:t>
      </w:r>
      <w:r w:rsidR="00924E4D">
        <w:rPr>
          <w:rFonts w:ascii="Times New Roman" w:eastAsia="Times New Roman" w:hAnsi="Times New Roman" w:cs="Times New Roman"/>
          <w:lang w:val="en-GB"/>
        </w:rPr>
        <w:t>those</w:t>
      </w:r>
      <w:r w:rsidR="00924E4D"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(such as via release from predation or reduced competition for prey resources) and transport some of that carbon by a different pathway. </w:t>
      </w:r>
      <w:r w:rsidR="00985755">
        <w:rPr>
          <w:rFonts w:ascii="Times New Roman" w:eastAsia="Times New Roman" w:hAnsi="Times New Roman" w:cs="Times New Roman"/>
          <w:lang w:val="en-GB"/>
        </w:rPr>
        <w:t xml:space="preserve">Such a scenario is evidenced by our data, as we find migrating zooplankton in the diets of these migrating mesopelagic fishes (Appendix F). </w:t>
      </w:r>
      <w:r w:rsidRPr="00D53C34">
        <w:rPr>
          <w:rFonts w:ascii="Times New Roman" w:eastAsia="Times New Roman" w:hAnsi="Times New Roman" w:cs="Times New Roman"/>
          <w:lang w:val="en-GB"/>
        </w:rPr>
        <w:t xml:space="preserve">We mention this to caution one-to-one applications of these fish carbon flux estimates to </w:t>
      </w:r>
      <w:r w:rsidR="0032222A" w:rsidRPr="00D53C34">
        <w:rPr>
          <w:rFonts w:ascii="Times New Roman" w:eastAsia="Times New Roman" w:hAnsi="Times New Roman" w:cs="Times New Roman"/>
          <w:lang w:val="en-GB"/>
        </w:rPr>
        <w:t>calculat</w:t>
      </w:r>
      <w:r w:rsidR="0032222A">
        <w:rPr>
          <w:rFonts w:ascii="Times New Roman" w:eastAsia="Times New Roman" w:hAnsi="Times New Roman" w:cs="Times New Roman"/>
          <w:lang w:val="en-GB"/>
        </w:rPr>
        <w:t>e</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extent to which fish harvest might decrease overall carbon </w:t>
      </w:r>
      <w:r w:rsidR="0032222A">
        <w:rPr>
          <w:rFonts w:ascii="Times New Roman" w:eastAsia="Times New Roman" w:hAnsi="Times New Roman" w:cs="Times New Roman"/>
          <w:lang w:val="en-GB"/>
        </w:rPr>
        <w:t>export</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by the biological carbon pump. Furthermore, in the absence of food web analyses that could indicate otherwise, we allow the percentage of mortality of mesopelagic fishes resulting in fish carbon transport past a given flux boundary to vary from 40% to 90% in our sensitivity analyses. Mesopelagic fishes are not only consumed by deep-dwelling predators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McBride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Sutton and Hopkins, 1996) but also by diving tunas, marine mammals, and seabirds (Braun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Watanuki and Thiebot, 2018). These predators presumably release some of the ingested carbon at depths shallower than our flux boundaries, or even into the atmosphere in the case of some seabird and marine mammal </w:t>
      </w:r>
      <w:r w:rsidRPr="00D53C34">
        <w:rPr>
          <w:rFonts w:ascii="Times New Roman" w:eastAsia="Times New Roman" w:hAnsi="Times New Roman" w:cs="Times New Roman"/>
          <w:lang w:val="en-GB"/>
        </w:rPr>
        <w:lastRenderedPageBreak/>
        <w:t xml:space="preserve">carbon transport pathways. </w:t>
      </w:r>
      <w:r w:rsidR="002356E5">
        <w:rPr>
          <w:rFonts w:ascii="Times New Roman" w:eastAsia="Times New Roman" w:hAnsi="Times New Roman" w:cs="Times New Roman"/>
          <w:lang w:val="en-GB"/>
        </w:rPr>
        <w:t>Therefore, we avoid a previously common assumption in fish carbon flux studies that all mortality results in downward carbon transport.</w:t>
      </w:r>
    </w:p>
    <w:p w14:paraId="00000078" w14:textId="77777777" w:rsidR="0060432E" w:rsidRPr="00D53C34" w:rsidRDefault="0060432E">
      <w:pPr>
        <w:spacing w:line="480" w:lineRule="auto"/>
        <w:rPr>
          <w:rFonts w:ascii="Times New Roman" w:eastAsia="Times New Roman" w:hAnsi="Times New Roman" w:cs="Times New Roman"/>
          <w:i/>
          <w:lang w:val="en-GB"/>
        </w:rPr>
      </w:pPr>
    </w:p>
    <w:p w14:paraId="00000079" w14:textId="287C7D95" w:rsidR="0060432E" w:rsidRPr="00D53C34" w:rsidRDefault="008E0019">
      <w:pPr>
        <w:spacing w:line="480" w:lineRule="auto"/>
        <w:rPr>
          <w:rFonts w:ascii="Times New Roman" w:eastAsia="Times New Roman" w:hAnsi="Times New Roman" w:cs="Times New Roman"/>
          <w:i/>
          <w:lang w:val="en-GB"/>
        </w:rPr>
      </w:pPr>
      <w:r>
        <w:rPr>
          <w:rFonts w:ascii="Times New Roman" w:eastAsia="Times New Roman" w:hAnsi="Times New Roman" w:cs="Times New Roman"/>
          <w:i/>
          <w:lang w:val="en-GB"/>
        </w:rPr>
        <w:t>A</w:t>
      </w:r>
      <w:r w:rsidRPr="00D53C34">
        <w:rPr>
          <w:rFonts w:ascii="Times New Roman" w:eastAsia="Times New Roman" w:hAnsi="Times New Roman" w:cs="Times New Roman"/>
          <w:i/>
          <w:lang w:val="en-GB"/>
        </w:rPr>
        <w:t>pplication of results</w:t>
      </w:r>
      <w:r w:rsidR="00E018A5">
        <w:rPr>
          <w:rFonts w:ascii="Times New Roman" w:eastAsia="Times New Roman" w:hAnsi="Times New Roman" w:cs="Times New Roman"/>
          <w:i/>
          <w:lang w:val="en-GB"/>
        </w:rPr>
        <w:t xml:space="preserve"> </w:t>
      </w:r>
      <w:r w:rsidR="00E018A5" w:rsidRPr="0099605F">
        <w:rPr>
          <w:rFonts w:ascii="Times New Roman" w:eastAsia="Times New Roman" w:hAnsi="Times New Roman" w:cs="Times New Roman"/>
          <w:i/>
          <w:iCs/>
          <w:lang w:val="en-GB"/>
        </w:rPr>
        <w:t>for biogeochemical modelling and fisheries management</w:t>
      </w:r>
    </w:p>
    <w:p w14:paraId="0000007A" w14:textId="36F16F7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These results have </w:t>
      </w:r>
      <w:r w:rsidR="008E0019">
        <w:rPr>
          <w:rFonts w:ascii="Times New Roman" w:eastAsia="Times New Roman" w:hAnsi="Times New Roman" w:cs="Times New Roman"/>
          <w:lang w:val="en-GB"/>
        </w:rPr>
        <w:t xml:space="preserve">potential </w:t>
      </w:r>
      <w:r w:rsidRPr="00D53C34">
        <w:rPr>
          <w:rFonts w:ascii="Times New Roman" w:eastAsia="Times New Roman" w:hAnsi="Times New Roman" w:cs="Times New Roman"/>
          <w:lang w:val="en-GB"/>
        </w:rPr>
        <w:t xml:space="preserve">applications both </w:t>
      </w:r>
      <w:r w:rsidR="007D6780">
        <w:rPr>
          <w:rFonts w:ascii="Times New Roman" w:eastAsia="Times New Roman" w:hAnsi="Times New Roman" w:cs="Times New Roman"/>
          <w:lang w:val="en-GB"/>
        </w:rPr>
        <w:t>for</w:t>
      </w:r>
      <w:r w:rsidR="007D678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biogeochemical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and fisheries management. Marine biogeochemistry models often find a deficit of carbon in the mesopelagic zone, with a carbon supply from surface waters that is inadequate to support metabolism of mesopelagic biota (Burd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This may be due in part to the exclusion of active transport by zooplankton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and fish from many of these models. If so, our sensitivity analysis shows a plausible range of the magnitude of carbon flux in this region that could come from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which are generally not included in global biogeochemical models. Our analysis of carbon sequestration times is also relevant to fisheries management that seeks to preserve ecosystem services of carbon sequestration; concerns about the impacts of fishing to carbon sequestration are raised in various news articles about harvesting mesopelagic fishes (e.g., CNN, 2021; Guardian, 2022; Nature News; 2020; Vox, 2021), but these claims have not yet been quantitatively assessed. In terms of management, the marginal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flux beyond that of their zooplankton prey can be used to inform trade-off analysis between </w:t>
      </w:r>
      <w:r w:rsidR="00490DD0">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harvest and carbon transport, but the difference between carbon transport and carbon sequestration should be considered</w:t>
      </w:r>
      <w:r w:rsidR="004A1D92">
        <w:rPr>
          <w:rFonts w:ascii="Times New Roman" w:eastAsia="Times New Roman" w:hAnsi="Times New Roman" w:cs="Times New Roman"/>
          <w:lang w:val="en-GB"/>
        </w:rPr>
        <w:t xml:space="preserve"> (</w:t>
      </w:r>
      <w:proofErr w:type="spellStart"/>
      <w:r w:rsidR="004A1D92">
        <w:rPr>
          <w:rFonts w:ascii="Times New Roman" w:eastAsia="Times New Roman" w:hAnsi="Times New Roman" w:cs="Times New Roman"/>
          <w:lang w:val="en-GB"/>
        </w:rPr>
        <w:t>Pinti</w:t>
      </w:r>
      <w:proofErr w:type="spellEnd"/>
      <w:r w:rsidR="004A1D92">
        <w:rPr>
          <w:rFonts w:ascii="Times New Roman" w:eastAsia="Times New Roman" w:hAnsi="Times New Roman" w:cs="Times New Roman"/>
          <w:lang w:val="en-GB"/>
        </w:rPr>
        <w:t xml:space="preserve"> </w:t>
      </w:r>
      <w:r w:rsidR="004A1D92" w:rsidRPr="00987275">
        <w:rPr>
          <w:rFonts w:ascii="Times New Roman" w:eastAsia="Times New Roman" w:hAnsi="Times New Roman" w:cs="Times New Roman"/>
          <w:i/>
          <w:iCs/>
          <w:lang w:val="en-GB"/>
        </w:rPr>
        <w:t>et al.,</w:t>
      </w:r>
      <w:r w:rsidR="004A1D92">
        <w:rPr>
          <w:rFonts w:ascii="Times New Roman" w:eastAsia="Times New Roman" w:hAnsi="Times New Roman" w:cs="Times New Roman"/>
          <w:lang w:val="en-GB"/>
        </w:rPr>
        <w:t xml:space="preserve"> 202</w:t>
      </w:r>
      <w:r w:rsidR="00D62578">
        <w:rPr>
          <w:rFonts w:ascii="Times New Roman" w:eastAsia="Times New Roman" w:hAnsi="Times New Roman" w:cs="Times New Roman"/>
          <w:lang w:val="en-GB"/>
        </w:rPr>
        <w:t>2</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This study site is near </w:t>
      </w:r>
      <w:r w:rsidR="001D03DC">
        <w:rPr>
          <w:rFonts w:ascii="Times New Roman" w:eastAsia="Times New Roman" w:hAnsi="Times New Roman" w:cs="Times New Roman"/>
          <w:lang w:val="en-GB"/>
        </w:rPr>
        <w:t>proposed</w:t>
      </w:r>
      <w:r w:rsidRPr="00D53C34">
        <w:rPr>
          <w:rFonts w:ascii="Times New Roman" w:eastAsia="Times New Roman" w:hAnsi="Times New Roman" w:cs="Times New Roman"/>
          <w:lang w:val="en-GB"/>
        </w:rPr>
        <w:t xml:space="preserve"> experimental mesopelagic fisheries in the Northeast Atlantic (Standal &amp; Grimaldo 2020, </w:t>
      </w:r>
      <w:proofErr w:type="spellStart"/>
      <w:r w:rsidRPr="00D53C34">
        <w:rPr>
          <w:rFonts w:ascii="Times New Roman" w:eastAsia="Times New Roman" w:hAnsi="Times New Roman" w:cs="Times New Roman"/>
          <w:lang w:val="en-GB"/>
        </w:rPr>
        <w:t>Schadeberg</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230BE">
        <w:rPr>
          <w:rFonts w:ascii="Times New Roman" w:eastAsia="Times New Roman" w:hAnsi="Times New Roman" w:cs="Times New Roman"/>
          <w:lang w:val="en-GB"/>
        </w:rPr>
        <w:t>making</w:t>
      </w:r>
      <w:r w:rsidR="00A230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it a relatively high priority area to study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transport and carbon sequestration. </w:t>
      </w:r>
    </w:p>
    <w:p w14:paraId="0000007B" w14:textId="77777777" w:rsidR="0060432E" w:rsidRPr="00D53C34" w:rsidRDefault="0060432E">
      <w:pPr>
        <w:spacing w:line="480" w:lineRule="auto"/>
        <w:rPr>
          <w:rFonts w:ascii="Times New Roman" w:eastAsia="Times New Roman" w:hAnsi="Times New Roman" w:cs="Times New Roman"/>
          <w:lang w:val="en-GB"/>
        </w:rPr>
      </w:pPr>
    </w:p>
    <w:p w14:paraId="0000007C" w14:textId="2969117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Thus far,</w:t>
      </w:r>
      <w:r w:rsidR="00111EC0">
        <w:rPr>
          <w:rFonts w:ascii="Times New Roman" w:eastAsia="Times New Roman" w:hAnsi="Times New Roman" w:cs="Times New Roman"/>
          <w:lang w:val="en-GB"/>
        </w:rPr>
        <w:t xml:space="preserve"> p</w:t>
      </w:r>
      <w:r w:rsidR="002F679B">
        <w:rPr>
          <w:rFonts w:ascii="Times New Roman" w:eastAsia="Times New Roman" w:hAnsi="Times New Roman" w:cs="Times New Roman"/>
          <w:lang w:val="en-GB"/>
        </w:rPr>
        <w:t xml:space="preserve">rior </w:t>
      </w:r>
      <w:r w:rsidR="00111EC0">
        <w:rPr>
          <w:rFonts w:ascii="Times New Roman" w:eastAsia="Times New Roman" w:hAnsi="Times New Roman" w:cs="Times New Roman"/>
          <w:lang w:val="en-GB"/>
        </w:rPr>
        <w:t>studies of</w:t>
      </w:r>
      <w:r w:rsidRPr="00D53C34">
        <w:rPr>
          <w:rFonts w:ascii="Times New Roman" w:eastAsia="Times New Roman" w:hAnsi="Times New Roman" w:cs="Times New Roman"/>
          <w:lang w:val="en-GB"/>
        </w:rPr>
        <w:t xml:space="preserve"> fish carbon flux have generally used a flux boundary of ~150-200 m, although </w:t>
      </w:r>
      <w:r w:rsidR="0099605F">
        <w:rPr>
          <w:rFonts w:ascii="Times New Roman" w:eastAsia="Times New Roman" w:hAnsi="Times New Roman" w:cs="Times New Roman"/>
          <w:lang w:val="en-GB"/>
        </w:rPr>
        <w:t xml:space="preserve">global carbon cycling studies </w:t>
      </w:r>
      <w:r w:rsidRPr="00D53C34">
        <w:rPr>
          <w:rFonts w:ascii="Times New Roman" w:eastAsia="Times New Roman" w:hAnsi="Times New Roman" w:cs="Times New Roman"/>
          <w:lang w:val="en-GB"/>
        </w:rPr>
        <w:t xml:space="preserve">often use deeper carbon flux boundaries to evaluate carbon storage on climate-relevant time scales (Bisson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Jin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The recent U.S. National Academies of Science and Engineering and Medicine (NASEM) report (2021), uses 1,000 m as the generally accepted depth of “long-term sequestration” (NASEM report Chapter 6, section on “Deadfall and Excreted Carbon”). Another appropriate flux boundary may be the maximum mixed layer depth, which generally occurs during winter months, as any depth shallower than this is mixed toward the atmosphere annually (Buesseler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de Boyer </w:t>
      </w:r>
      <w:proofErr w:type="spellStart"/>
      <w:r w:rsidRPr="00D53C34">
        <w:rPr>
          <w:rFonts w:ascii="Times New Roman" w:eastAsia="Times New Roman" w:hAnsi="Times New Roman" w:cs="Times New Roman"/>
          <w:lang w:val="en-GB"/>
        </w:rPr>
        <w:t>Montégut</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 the winter mixed layer depth varies greatly but can be </w:t>
      </w:r>
      <w:r w:rsidR="00967850">
        <w:rPr>
          <w:rFonts w:ascii="Times New Roman" w:eastAsia="Times New Roman" w:hAnsi="Times New Roman" w:cs="Times New Roman"/>
          <w:lang w:val="en-GB"/>
        </w:rPr>
        <w:t>&gt;</w:t>
      </w:r>
      <w:r w:rsidRPr="00D53C34">
        <w:rPr>
          <w:rFonts w:ascii="Times New Roman" w:eastAsia="Times New Roman" w:hAnsi="Times New Roman" w:cs="Times New Roman"/>
          <w:lang w:val="en-GB"/>
        </w:rPr>
        <w:t xml:space="preserve"> 300 m deep, particularly in the North Atlantic, North Pacific</w:t>
      </w:r>
      <w:r w:rsidR="0096785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Southern Oceans (de Boyer </w:t>
      </w:r>
      <w:proofErr w:type="spellStart"/>
      <w:r w:rsidRPr="00D53C34">
        <w:rPr>
          <w:rFonts w:ascii="Times New Roman" w:eastAsia="Times New Roman" w:hAnsi="Times New Roman" w:cs="Times New Roman"/>
          <w:lang w:val="en-GB"/>
        </w:rPr>
        <w:t>Montégut</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averaged</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median sequestration times are </w:t>
      </w:r>
      <w:r w:rsidR="00F35807">
        <w:rPr>
          <w:rFonts w:ascii="Times New Roman" w:eastAsia="Times New Roman" w:hAnsi="Times New Roman" w:cs="Times New Roman"/>
          <w:lang w:val="en-GB"/>
        </w:rPr>
        <w:t>~</w:t>
      </w:r>
      <w:r w:rsidR="00F35807"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 years when carbon is released at a depth of 208 m (with a standard deviation of 58 years about the global mean)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At the Bermuda Atlantic Time-series Study (BATS) station in the Sargasso Sea, carbon release as deep as 1022 m is stored for a median of 30 years (Siegel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i/>
          <w:iCs/>
          <w:lang w:val="en-GB"/>
        </w:rPr>
        <w:t>,</w:t>
      </w:r>
      <w:r w:rsidRPr="00D53C34">
        <w:rPr>
          <w:rFonts w:ascii="Times New Roman" w:eastAsia="Times New Roman" w:hAnsi="Times New Roman" w:cs="Times New Roman"/>
          <w:lang w:val="en-GB"/>
        </w:rPr>
        <w:t xml:space="preserve"> 2021). The relatively deep flux boundary depths used in biogeochemical analyses, and modest storage times at shallower depths, raises the question of whether it is accurate for fish-mediated carbon flux studies to claim that carbon flux past 150 or 200 m is stored long-term without providing storage time estimates at the chosen depths (Trueman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Carbon dioxide removal on the order of decades to centuries are considered policy-relevant times scales for carbon sequestration, so we attempt to put fish carbon into context of carbon sequestration timelines here and find that carbon sequestration could be</w:t>
      </w:r>
      <w:r w:rsidR="00A406CB">
        <w:rPr>
          <w:rFonts w:ascii="Times New Roman" w:eastAsia="Times New Roman" w:hAnsi="Times New Roman" w:cs="Times New Roman"/>
          <w:lang w:val="en-GB"/>
        </w:rPr>
        <w:t xml:space="preserve"> only</w:t>
      </w:r>
      <w:r w:rsidRPr="00D53C34">
        <w:rPr>
          <w:rFonts w:ascii="Times New Roman" w:eastAsia="Times New Roman" w:hAnsi="Times New Roman" w:cs="Times New Roman"/>
          <w:lang w:val="en-GB"/>
        </w:rPr>
        <w:t xml:space="preserve"> </w:t>
      </w:r>
      <w:r w:rsidR="00A406CB">
        <w:rPr>
          <w:rFonts w:ascii="Times New Roman" w:eastAsia="Times New Roman" w:hAnsi="Times New Roman" w:cs="Times New Roman"/>
          <w:lang w:val="en-GB"/>
        </w:rPr>
        <w:t>about</w:t>
      </w:r>
      <w:r w:rsidRPr="00A406CB">
        <w:rPr>
          <w:rFonts w:ascii="Times New Roman" w:eastAsia="Times New Roman" w:hAnsi="Times New Roman" w:cs="Times New Roman"/>
          <w:lang w:val="en-GB"/>
        </w:rPr>
        <w:t xml:space="preserve"> </w:t>
      </w:r>
      <w:r w:rsidR="00CC2E0B" w:rsidRPr="00A406CB">
        <w:rPr>
          <w:rFonts w:ascii="Times New Roman" w:eastAsia="Times New Roman" w:hAnsi="Times New Roman" w:cs="Times New Roman"/>
          <w:lang w:val="en-GB"/>
        </w:rPr>
        <w:t>8</w:t>
      </w:r>
      <w:r w:rsidRPr="00A406CB">
        <w:rPr>
          <w:rFonts w:ascii="Times New Roman" w:eastAsia="Times New Roman" w:hAnsi="Times New Roman" w:cs="Times New Roman"/>
          <w:lang w:val="en-GB"/>
        </w:rPr>
        <w:t>% of carbon transport past 200 m.</w:t>
      </w:r>
      <w:r w:rsidRPr="00D53C34">
        <w:rPr>
          <w:rFonts w:ascii="Times New Roman" w:eastAsia="Times New Roman" w:hAnsi="Times New Roman" w:cs="Times New Roman"/>
          <w:lang w:val="en-GB"/>
        </w:rPr>
        <w:t xml:space="preserve"> We </w:t>
      </w:r>
      <w:del w:id="36" w:author="Helena I Mcmonagle" w:date="2024-09-29T20:52:00Z" w16du:dateUtc="2024-09-30T03:52:00Z">
        <w:r w:rsidRPr="00D53C34" w:rsidDel="00354BCC">
          <w:rPr>
            <w:rFonts w:ascii="Times New Roman" w:eastAsia="Times New Roman" w:hAnsi="Times New Roman" w:cs="Times New Roman"/>
            <w:lang w:val="en-GB"/>
          </w:rPr>
          <w:delText xml:space="preserve">use </w:delText>
        </w:r>
      </w:del>
      <w:r w:rsidRPr="00D53C34">
        <w:rPr>
          <w:rFonts w:ascii="Times New Roman" w:eastAsia="Times New Roman" w:hAnsi="Times New Roman" w:cs="Times New Roman"/>
          <w:lang w:val="en-GB"/>
        </w:rPr>
        <w:t xml:space="preserve">caution not to conflate carbon transport and </w:t>
      </w:r>
      <w:r w:rsidR="00145865">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carbon sequestration</w:t>
      </w:r>
      <w:r w:rsidR="00145865">
        <w:rPr>
          <w:rFonts w:ascii="Times New Roman" w:eastAsia="Times New Roman" w:hAnsi="Times New Roman" w:cs="Times New Roman"/>
          <w:lang w:val="en-GB"/>
        </w:rPr>
        <w:t>.</w:t>
      </w:r>
    </w:p>
    <w:p w14:paraId="0000007D" w14:textId="77777777" w:rsidR="0060432E" w:rsidRPr="00D53C34" w:rsidRDefault="0060432E">
      <w:pPr>
        <w:spacing w:line="480" w:lineRule="auto"/>
        <w:rPr>
          <w:rFonts w:ascii="Times New Roman" w:eastAsia="Times New Roman" w:hAnsi="Times New Roman" w:cs="Times New Roman"/>
          <w:i/>
          <w:lang w:val="en-GB"/>
        </w:rPr>
      </w:pPr>
    </w:p>
    <w:p w14:paraId="0000007E" w14:textId="5DCEC0D9" w:rsidR="0060432E" w:rsidRPr="00FB11C6" w:rsidRDefault="009152F0" w:rsidP="00FB11C6">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i/>
          <w:lang w:val="en-GB"/>
        </w:rPr>
        <w:lastRenderedPageBreak/>
        <w:t>Conclusions</w:t>
      </w:r>
    </w:p>
    <w:p w14:paraId="0000007F" w14:textId="24484C9A" w:rsidR="0060432E" w:rsidRPr="00D53C34" w:rsidRDefault="00BC5443">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w:t>
      </w:r>
      <w:r w:rsidRPr="00D53C34">
        <w:rPr>
          <w:rFonts w:ascii="Times New Roman" w:eastAsia="Times New Roman" w:hAnsi="Times New Roman" w:cs="Times New Roman"/>
          <w:lang w:val="en-GB"/>
        </w:rPr>
        <w:t>e find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may </w:t>
      </w:r>
      <w:r w:rsidRPr="00444CDE">
        <w:rPr>
          <w:rFonts w:ascii="Times New Roman" w:eastAsia="Times New Roman" w:hAnsi="Times New Roman" w:cs="Times New Roman"/>
          <w:lang w:val="en-GB"/>
        </w:rPr>
        <w:t>contribute 0.</w:t>
      </w:r>
      <w:r w:rsidR="00FB11C6" w:rsidRPr="00444CDE">
        <w:rPr>
          <w:rFonts w:ascii="Times New Roman" w:eastAsia="Times New Roman" w:hAnsi="Times New Roman" w:cs="Times New Roman"/>
          <w:lang w:val="en-GB"/>
        </w:rPr>
        <w:t>52</w:t>
      </w:r>
      <w:r w:rsidRPr="00444CDE">
        <w:rPr>
          <w:rFonts w:ascii="Times New Roman" w:eastAsia="Times New Roman" w:hAnsi="Times New Roman" w:cs="Times New Roman"/>
          <w:lang w:val="en-GB"/>
        </w:rPr>
        <w:t>%-</w:t>
      </w:r>
      <w:r w:rsidR="00FB11C6" w:rsidRPr="00444CDE">
        <w:rPr>
          <w:rFonts w:ascii="Times New Roman" w:eastAsia="Times New Roman" w:hAnsi="Times New Roman" w:cs="Times New Roman"/>
          <w:lang w:val="en-GB"/>
        </w:rPr>
        <w:t>18</w:t>
      </w:r>
      <w:r w:rsidRPr="00444CDE">
        <w:rPr>
          <w:rFonts w:ascii="Times New Roman" w:eastAsia="Times New Roman" w:hAnsi="Times New Roman" w:cs="Times New Roman"/>
          <w:lang w:val="en-GB"/>
        </w:rPr>
        <w:t>% of the total</w:t>
      </w:r>
      <w:r w:rsidRPr="00D53C34">
        <w:rPr>
          <w:rFonts w:ascii="Times New Roman" w:eastAsia="Times New Roman" w:hAnsi="Times New Roman" w:cs="Times New Roman"/>
          <w:lang w:val="en-GB"/>
        </w:rPr>
        <w:t xml:space="preserve"> biological carbon pump flux past 200 m</w:t>
      </w:r>
      <w:r w:rsidR="00AC21D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AC21D0">
        <w:rPr>
          <w:rFonts w:ascii="Times New Roman" w:eastAsia="Times New Roman" w:hAnsi="Times New Roman" w:cs="Times New Roman"/>
          <w:lang w:val="en-GB"/>
        </w:rPr>
        <w:t>E</w:t>
      </w:r>
      <w:r w:rsidR="00AC21D0" w:rsidRPr="00D53C34">
        <w:rPr>
          <w:rFonts w:ascii="Times New Roman" w:eastAsia="Times New Roman" w:hAnsi="Times New Roman" w:cs="Times New Roman"/>
          <w:lang w:val="en-GB"/>
        </w:rPr>
        <w:t xml:space="preserve">ven </w:t>
      </w:r>
      <w:r w:rsidRPr="00D53C34">
        <w:rPr>
          <w:rFonts w:ascii="Times New Roman" w:eastAsia="Times New Roman" w:hAnsi="Times New Roman" w:cs="Times New Roman"/>
          <w:lang w:val="en-GB"/>
        </w:rPr>
        <w:t xml:space="preserve">with a uniquely </w:t>
      </w:r>
      <w:r w:rsidR="00236F42">
        <w:rPr>
          <w:rFonts w:ascii="Times New Roman" w:eastAsia="Times New Roman" w:hAnsi="Times New Roman" w:cs="Times New Roman"/>
          <w:lang w:val="en-GB"/>
        </w:rPr>
        <w:t>comprehensive</w:t>
      </w:r>
      <w:r w:rsidR="00236F42"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sampling effort, this relative contribution is still poorly constrained</w:t>
      </w:r>
      <w:r w:rsidR="00AC21D0">
        <w:rPr>
          <w:rFonts w:ascii="Times New Roman" w:eastAsia="Times New Roman" w:hAnsi="Times New Roman" w:cs="Times New Roman"/>
          <w:lang w:val="en-GB"/>
        </w:rPr>
        <w:t xml:space="preserve"> with</w:t>
      </w:r>
      <w:r w:rsidRPr="00D53C34">
        <w:rPr>
          <w:rFonts w:ascii="Times New Roman" w:eastAsia="Times New Roman" w:hAnsi="Times New Roman" w:cs="Times New Roman"/>
          <w:lang w:val="en-GB"/>
        </w:rPr>
        <w:t xml:space="preserve"> over an order of magnitude of uncertainty in estimates of fish-mediated carbon transport when considering uncertainty from both biomass estimation</w:t>
      </w:r>
      <w:r w:rsidR="00B83095">
        <w:rPr>
          <w:rFonts w:ascii="Times New Roman" w:eastAsia="Times New Roman" w:hAnsi="Times New Roman" w:cs="Times New Roman"/>
          <w:lang w:val="en-GB"/>
        </w:rPr>
        <w:t xml:space="preserve"> and </w:t>
      </w:r>
      <w:r w:rsidR="00B83095" w:rsidRPr="00D53C34">
        <w:rPr>
          <w:rFonts w:ascii="Times New Roman" w:eastAsia="Times New Roman" w:hAnsi="Times New Roman" w:cs="Times New Roman"/>
          <w:lang w:val="en-GB"/>
        </w:rPr>
        <w:t>bioenergetic parameters</w:t>
      </w:r>
      <w:r w:rsidRPr="00D53C34">
        <w:rPr>
          <w:rFonts w:ascii="Times New Roman" w:eastAsia="Times New Roman" w:hAnsi="Times New Roman" w:cs="Times New Roman"/>
          <w:lang w:val="en-GB"/>
        </w:rPr>
        <w:t>. Empirical and assumed biomass parameters (catch</w:t>
      </w:r>
      <w:r w:rsidR="0077628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capture efficiency</w:t>
      </w:r>
      <w:r w:rsidR="00776280">
        <w:rPr>
          <w:rFonts w:ascii="Times New Roman" w:eastAsia="Times New Roman" w:hAnsi="Times New Roman" w:cs="Times New Roman"/>
          <w:lang w:val="en-GB"/>
        </w:rPr>
        <w:t>, and net calibration factor</w:t>
      </w:r>
      <w:r w:rsidRPr="00D53C34">
        <w:rPr>
          <w:rFonts w:ascii="Times New Roman" w:eastAsia="Times New Roman" w:hAnsi="Times New Roman" w:cs="Times New Roman"/>
          <w:lang w:val="en-GB"/>
        </w:rPr>
        <w:t xml:space="preserve">) alone contribute slightly more uncertainty than all bioenergetic parameter uncertainty combined. These results can be used to prioritize efforts to further constrain fish carbon flux estimates in the future, and in the meantime, </w:t>
      </w:r>
      <w:r w:rsidR="00145865">
        <w:rPr>
          <w:rFonts w:ascii="Times New Roman" w:eastAsia="Times New Roman" w:hAnsi="Times New Roman" w:cs="Times New Roman"/>
          <w:lang w:val="en-GB"/>
        </w:rPr>
        <w:t xml:space="preserve">to justify caution in the way these imprecise estimates are used. </w:t>
      </w:r>
      <w:r w:rsidRPr="00D53C34">
        <w:rPr>
          <w:rFonts w:ascii="Times New Roman" w:eastAsia="Times New Roman" w:hAnsi="Times New Roman" w:cs="Times New Roman"/>
          <w:lang w:val="en-GB"/>
        </w:rPr>
        <w:t xml:space="preserve">We also show that while there is </w:t>
      </w:r>
      <w:r w:rsidR="000215F1">
        <w:rPr>
          <w:rFonts w:ascii="Times New Roman" w:eastAsia="Times New Roman" w:hAnsi="Times New Roman" w:cs="Times New Roman"/>
          <w:lang w:val="en-GB"/>
        </w:rPr>
        <w:t xml:space="preserve">over </w:t>
      </w:r>
      <w:r w:rsidRPr="00D53C34">
        <w:rPr>
          <w:rFonts w:ascii="Times New Roman" w:eastAsia="Times New Roman" w:hAnsi="Times New Roman" w:cs="Times New Roman"/>
          <w:lang w:val="en-GB"/>
        </w:rPr>
        <w:t xml:space="preserve">an order of magnitude of uncertainty in fish carbon transport estimates, there </w:t>
      </w:r>
      <w:r w:rsidR="000215F1">
        <w:rPr>
          <w:rFonts w:ascii="Times New Roman" w:eastAsia="Times New Roman" w:hAnsi="Times New Roman" w:cs="Times New Roman"/>
          <w:lang w:val="en-GB"/>
        </w:rPr>
        <w:t>is even more</w:t>
      </w:r>
      <w:r w:rsidRPr="00D53C34">
        <w:rPr>
          <w:rFonts w:ascii="Times New Roman" w:eastAsia="Times New Roman" w:hAnsi="Times New Roman" w:cs="Times New Roman"/>
          <w:lang w:val="en-GB"/>
        </w:rPr>
        <w:t xml:space="preserve"> uncertainty in fish carbon sequestration estimates, and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w:t>
      </w:r>
      <w:r w:rsidR="00A9358B">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 xml:space="preserve">carbon sequestration could be relatively modest. Therefore, we recommend that claims about the magnitude of carbon transported and sequestered by marine fishes be considered in light of the substantial imprecision in existing estimates. </w:t>
      </w:r>
    </w:p>
    <w:p w14:paraId="00000080" w14:textId="77777777" w:rsidR="0060432E" w:rsidRPr="00D53C34" w:rsidRDefault="0060432E">
      <w:pPr>
        <w:spacing w:line="480" w:lineRule="auto"/>
        <w:rPr>
          <w:rFonts w:ascii="Times New Roman" w:eastAsia="Times New Roman" w:hAnsi="Times New Roman" w:cs="Times New Roman"/>
          <w:lang w:val="en-GB"/>
        </w:rPr>
      </w:pPr>
    </w:p>
    <w:p w14:paraId="00000081"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Data Availability Statement</w:t>
      </w:r>
    </w:p>
    <w:p w14:paraId="00000082" w14:textId="7C3A94BA" w:rsidR="0060432E" w:rsidRPr="00BB3DC7" w:rsidRDefault="009152F0" w:rsidP="003F7BAD">
      <w:pPr>
        <w:spacing w:line="480" w:lineRule="auto"/>
        <w:rPr>
          <w:rFonts w:ascii="Times New Roman" w:hAnsi="Times New Roman" w:cs="Times New Roman"/>
          <w:color w:val="222222"/>
        </w:rPr>
      </w:pPr>
      <w:r w:rsidRPr="00BB3DC7">
        <w:rPr>
          <w:rFonts w:ascii="Times New Roman" w:eastAsia="Times New Roman" w:hAnsi="Times New Roman" w:cs="Times New Roman"/>
          <w:color w:val="2A2A2A"/>
          <w:lang w:val="en-GB"/>
        </w:rPr>
        <w:t>All data and code underlying this article are available via</w:t>
      </w:r>
      <w:r w:rsidRPr="00BB3DC7">
        <w:rPr>
          <w:rFonts w:ascii="Times New Roman" w:eastAsia="Times New Roman" w:hAnsi="Times New Roman" w:cs="Times New Roman"/>
          <w:i/>
          <w:color w:val="2A2A2A"/>
          <w:lang w:val="en-GB"/>
        </w:rPr>
        <w:t> </w:t>
      </w:r>
      <w:r w:rsidRPr="00BB3DC7">
        <w:rPr>
          <w:rFonts w:ascii="Times New Roman" w:eastAsia="Times New Roman" w:hAnsi="Times New Roman" w:cs="Times New Roman"/>
          <w:i/>
          <w:color w:val="2A2A2A"/>
          <w:highlight w:val="white"/>
          <w:lang w:val="en-GB"/>
        </w:rPr>
        <w:t xml:space="preserve">Github at </w:t>
      </w:r>
      <w:r w:rsidRPr="00824E35">
        <w:rPr>
          <w:rFonts w:ascii="Times New Roman" w:eastAsia="Times New Roman" w:hAnsi="Times New Roman" w:cs="Times New Roman"/>
          <w:color w:val="000000"/>
          <w:lang w:val="en-GB"/>
        </w:rPr>
        <w:t>https://github.com/hmcmonagle/Fish-carbon-N-Atlantic</w:t>
      </w:r>
      <w:r w:rsidRPr="00824E35">
        <w:rPr>
          <w:rFonts w:ascii="Times New Roman" w:eastAsia="Times New Roman" w:hAnsi="Times New Roman" w:cs="Times New Roman"/>
          <w:color w:val="2A2A2A"/>
          <w:lang w:val="en-GB"/>
        </w:rPr>
        <w:t>,</w:t>
      </w:r>
      <w:r w:rsidRPr="00824E35">
        <w:rPr>
          <w:rFonts w:ascii="Times New Roman" w:eastAsia="Times New Roman" w:hAnsi="Times New Roman" w:cs="Times New Roman"/>
          <w:i/>
          <w:color w:val="2A2A2A"/>
          <w:lang w:val="en-GB"/>
        </w:rPr>
        <w:t> </w:t>
      </w:r>
      <w:r w:rsidRPr="00BB3DC7">
        <w:rPr>
          <w:rFonts w:ascii="Times New Roman" w:eastAsia="Times New Roman" w:hAnsi="Times New Roman" w:cs="Times New Roman"/>
          <w:color w:val="2A2A2A"/>
          <w:lang w:val="en-GB"/>
        </w:rPr>
        <w:t xml:space="preserve">and can be accessed publicly. </w:t>
      </w:r>
      <w:r w:rsidRPr="00BB3DC7">
        <w:rPr>
          <w:rFonts w:ascii="Times New Roman" w:eastAsia="Times New Roman" w:hAnsi="Times New Roman" w:cs="Times New Roman"/>
          <w:color w:val="000000"/>
          <w:lang w:val="en-GB"/>
        </w:rPr>
        <w:t xml:space="preserve">Sinking particle flux results from the Thorium-234 approach were found in Clevenger </w:t>
      </w:r>
      <w:r w:rsidR="00C22229" w:rsidRPr="00BB3DC7">
        <w:rPr>
          <w:rFonts w:ascii="Times New Roman" w:eastAsia="Times New Roman" w:hAnsi="Times New Roman" w:cs="Times New Roman"/>
          <w:i/>
          <w:iCs/>
          <w:color w:val="000000"/>
          <w:lang w:val="en-GB"/>
        </w:rPr>
        <w:t>et al.,</w:t>
      </w:r>
      <w:r w:rsidRPr="00BB3DC7">
        <w:rPr>
          <w:rFonts w:ascii="Times New Roman" w:eastAsia="Times New Roman" w:hAnsi="Times New Roman" w:cs="Times New Roman"/>
          <w:color w:val="000000"/>
          <w:lang w:val="en-GB"/>
        </w:rPr>
        <w:t xml:space="preserve"> 2024, Table 4, at 195 (closest depth to 200 m) and 500 m and averaged over the three epochs (time periods during the cruise). Sinking particle flux results from the sediment trap approach are further described </w:t>
      </w:r>
      <w:r w:rsidRPr="00BB3DC7">
        <w:rPr>
          <w:rFonts w:ascii="Times New Roman" w:eastAsia="Times New Roman" w:hAnsi="Times New Roman" w:cs="Times New Roman"/>
          <w:lang w:val="en-GB"/>
        </w:rPr>
        <w:t>by</w:t>
      </w:r>
      <w:r w:rsidRPr="00BB3DC7">
        <w:rPr>
          <w:rFonts w:ascii="Times New Roman" w:eastAsia="Times New Roman" w:hAnsi="Times New Roman" w:cs="Times New Roman"/>
          <w:color w:val="000000"/>
          <w:lang w:val="en-GB"/>
        </w:rPr>
        <w:t xml:space="preserve"> </w:t>
      </w:r>
      <w:proofErr w:type="spellStart"/>
      <w:r w:rsidRPr="00BB3DC7">
        <w:rPr>
          <w:rFonts w:ascii="Times New Roman" w:eastAsia="Times New Roman" w:hAnsi="Times New Roman" w:cs="Times New Roman"/>
          <w:color w:val="000000"/>
          <w:lang w:val="en-GB"/>
        </w:rPr>
        <w:t>Estapa</w:t>
      </w:r>
      <w:proofErr w:type="spellEnd"/>
      <w:r w:rsidRPr="00BB3DC7">
        <w:rPr>
          <w:rFonts w:ascii="Times New Roman" w:eastAsia="Times New Roman" w:hAnsi="Times New Roman" w:cs="Times New Roman"/>
          <w:color w:val="000000"/>
          <w:lang w:val="en-GB"/>
        </w:rPr>
        <w:t xml:space="preserve"> </w:t>
      </w:r>
      <w:r w:rsidR="00C22229" w:rsidRPr="00BB3DC7">
        <w:rPr>
          <w:rFonts w:ascii="Times New Roman" w:eastAsia="Times New Roman" w:hAnsi="Times New Roman" w:cs="Times New Roman"/>
          <w:i/>
          <w:iCs/>
          <w:color w:val="000000"/>
          <w:lang w:val="en-GB"/>
        </w:rPr>
        <w:t>et al</w:t>
      </w:r>
      <w:r w:rsidR="00C22229" w:rsidRPr="00BB3DC7">
        <w:rPr>
          <w:rFonts w:ascii="Times New Roman" w:eastAsia="Times New Roman" w:hAnsi="Times New Roman" w:cs="Times New Roman"/>
          <w:color w:val="000000"/>
          <w:lang w:val="en-GB"/>
        </w:rPr>
        <w:t>.,</w:t>
      </w:r>
      <w:r w:rsidRPr="00BB3DC7">
        <w:rPr>
          <w:rFonts w:ascii="Times New Roman" w:eastAsia="Times New Roman" w:hAnsi="Times New Roman" w:cs="Times New Roman"/>
          <w:lang w:val="en-GB"/>
        </w:rPr>
        <w:t xml:space="preserve"> (2023) </w:t>
      </w:r>
      <w:r w:rsidRPr="00BB3DC7">
        <w:rPr>
          <w:rFonts w:ascii="Times New Roman" w:eastAsia="Times New Roman" w:hAnsi="Times New Roman" w:cs="Times New Roman"/>
          <w:color w:val="000000"/>
          <w:lang w:val="en-GB"/>
        </w:rPr>
        <w:t xml:space="preserve">and are available at </w:t>
      </w:r>
      <w:proofErr w:type="spellStart"/>
      <w:r w:rsidRPr="00BB3DC7">
        <w:rPr>
          <w:rFonts w:ascii="Times New Roman" w:eastAsia="Times New Roman" w:hAnsi="Times New Roman" w:cs="Times New Roman"/>
          <w:color w:val="222222"/>
          <w:lang w:val="en-GB"/>
        </w:rPr>
        <w:t>Estapa</w:t>
      </w:r>
      <w:proofErr w:type="spellEnd"/>
      <w:r w:rsidRPr="00BB3DC7">
        <w:rPr>
          <w:rFonts w:ascii="Times New Roman" w:eastAsia="Times New Roman" w:hAnsi="Times New Roman" w:cs="Times New Roman"/>
          <w:color w:val="222222"/>
          <w:highlight w:val="white"/>
          <w:lang w:val="en-GB"/>
        </w:rPr>
        <w:t xml:space="preserve">, M. L. 2022. EXPORTSNA. </w:t>
      </w:r>
      <w:proofErr w:type="spellStart"/>
      <w:r w:rsidRPr="00BB3DC7">
        <w:rPr>
          <w:rFonts w:ascii="Times New Roman" w:eastAsia="Times New Roman" w:hAnsi="Times New Roman" w:cs="Times New Roman"/>
          <w:color w:val="222222"/>
          <w:highlight w:val="white"/>
          <w:lang w:val="en-GB"/>
        </w:rPr>
        <w:lastRenderedPageBreak/>
        <w:t>SeaWIFS</w:t>
      </w:r>
      <w:proofErr w:type="spellEnd"/>
      <w:r w:rsidRPr="00BB3DC7">
        <w:rPr>
          <w:rFonts w:ascii="Times New Roman" w:eastAsia="Times New Roman" w:hAnsi="Times New Roman" w:cs="Times New Roman"/>
          <w:color w:val="222222"/>
          <w:highlight w:val="white"/>
          <w:lang w:val="en-GB"/>
        </w:rPr>
        <w:t xml:space="preserve"> Bio-optical Archive and Storage System (</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 NASA. doi:10.5067/</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/EXPORTS/DATA001</w:t>
      </w:r>
      <w:r w:rsidRPr="00BB3DC7">
        <w:rPr>
          <w:rFonts w:ascii="Times New Roman" w:eastAsia="Times New Roman" w:hAnsi="Times New Roman" w:cs="Times New Roman"/>
          <w:color w:val="000000"/>
          <w:lang w:val="en-GB"/>
        </w:rPr>
        <w:t xml:space="preserve">. </w:t>
      </w:r>
      <w:r w:rsidRPr="00BB3DC7">
        <w:rPr>
          <w:rFonts w:ascii="Times New Roman" w:eastAsia="Times New Roman" w:hAnsi="Times New Roman" w:cs="Times New Roman"/>
          <w:color w:val="2A2A2A"/>
          <w:lang w:val="en-GB"/>
        </w:rPr>
        <w:t xml:space="preserve">Raw data used for the calculation of all carbon fluxes are available in the </w:t>
      </w:r>
      <w:proofErr w:type="spellStart"/>
      <w:r w:rsidRPr="00BB3DC7">
        <w:rPr>
          <w:rFonts w:ascii="Times New Roman" w:eastAsia="Times New Roman" w:hAnsi="Times New Roman" w:cs="Times New Roman"/>
          <w:color w:val="222222"/>
          <w:highlight w:val="white"/>
          <w:lang w:val="en-GB"/>
        </w:rPr>
        <w:t>SeaWIFS</w:t>
      </w:r>
      <w:proofErr w:type="spellEnd"/>
      <w:r w:rsidRPr="00BB3DC7">
        <w:rPr>
          <w:rFonts w:ascii="Times New Roman" w:eastAsia="Times New Roman" w:hAnsi="Times New Roman" w:cs="Times New Roman"/>
          <w:color w:val="222222"/>
          <w:highlight w:val="white"/>
          <w:lang w:val="en-GB"/>
        </w:rPr>
        <w:t xml:space="preserve"> Bio-optical Archive and Storage System (</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w:t>
      </w:r>
      <w:r w:rsidRPr="00BB3DC7">
        <w:rPr>
          <w:rFonts w:ascii="Times New Roman" w:eastAsia="Times New Roman" w:hAnsi="Times New Roman" w:cs="Times New Roman"/>
          <w:color w:val="2A2A2A"/>
          <w:lang w:val="en-GB"/>
        </w:rPr>
        <w:t xml:space="preserve"> repository</w:t>
      </w:r>
      <w:r w:rsidR="00BB3DC7" w:rsidRPr="00BB3DC7">
        <w:rPr>
          <w:rFonts w:ascii="Times New Roman" w:eastAsia="Times New Roman" w:hAnsi="Times New Roman" w:cs="Times New Roman"/>
          <w:color w:val="2A2A2A"/>
          <w:lang w:val="en-GB"/>
        </w:rPr>
        <w:t xml:space="preserve">. See </w:t>
      </w:r>
      <w:hyperlink r:id="rId18">
        <w:r w:rsidRPr="00BB3DC7">
          <w:rPr>
            <w:rFonts w:ascii="Times New Roman" w:eastAsia="Times New Roman" w:hAnsi="Times New Roman" w:cs="Times New Roman"/>
            <w:color w:val="1155CC"/>
            <w:u w:val="single"/>
            <w:lang w:val="en-GB"/>
          </w:rPr>
          <w:t>https://seabass.gsfc.nasa.gov/experiment/EXPORTS</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w:t>
      </w:r>
      <w:proofErr w:type="spellStart"/>
      <w:r w:rsidR="00BB3DC7" w:rsidRPr="00BB3DC7">
        <w:rPr>
          <w:rFonts w:ascii="Times New Roman" w:hAnsi="Times New Roman" w:cs="Times New Roman"/>
          <w:color w:val="333333"/>
        </w:rPr>
        <w:t>SeaBASS</w:t>
      </w:r>
      <w:proofErr w:type="spellEnd"/>
      <w:r w:rsidR="00BB3DC7" w:rsidRPr="00BB3DC7">
        <w:rPr>
          <w:rFonts w:ascii="Times New Roman" w:hAnsi="Times New Roman" w:cs="Times New Roman"/>
          <w:color w:val="333333"/>
        </w:rPr>
        <w:t xml:space="preserve">/EXPORTS/DATA001) </w:t>
      </w:r>
      <w:r w:rsidR="00BB3DC7" w:rsidRPr="00BB3DC7">
        <w:rPr>
          <w:rFonts w:ascii="Times New Roman" w:eastAsia="Times New Roman" w:hAnsi="Times New Roman" w:cs="Times New Roman"/>
          <w:color w:val="2A2A2A"/>
          <w:lang w:val="en-GB"/>
        </w:rPr>
        <w:t xml:space="preserve">for data from the RRS James Cook, and </w:t>
      </w:r>
      <w:hyperlink r:id="rId19" w:tgtFrame="_blank" w:history="1">
        <w:r w:rsidR="00BB3DC7" w:rsidRPr="00BB3DC7">
          <w:rPr>
            <w:rStyle w:val="Hyperlink"/>
            <w:rFonts w:ascii="Times New Roman" w:hAnsi="Times New Roman" w:cs="Times New Roman"/>
            <w:color w:val="1155CC"/>
          </w:rPr>
          <w:t>https://seabass.gsfc.nasa.gov/experiment/OTZ_WHOI</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w:t>
      </w:r>
      <w:proofErr w:type="spellStart"/>
      <w:r w:rsidR="00BB3DC7" w:rsidRPr="00BB3DC7">
        <w:rPr>
          <w:rFonts w:ascii="Times New Roman" w:hAnsi="Times New Roman" w:cs="Times New Roman"/>
          <w:color w:val="333333"/>
        </w:rPr>
        <w:t>SeaBASS</w:t>
      </w:r>
      <w:proofErr w:type="spellEnd"/>
      <w:r w:rsidR="00BB3DC7" w:rsidRPr="00BB3DC7">
        <w:rPr>
          <w:rFonts w:ascii="Times New Roman" w:hAnsi="Times New Roman" w:cs="Times New Roman"/>
          <w:color w:val="333333"/>
        </w:rPr>
        <w:t>/OTZ_WHOI/DATA001</w:t>
      </w:r>
      <w:r w:rsidR="00BB3DC7" w:rsidRPr="00BB3DC7">
        <w:rPr>
          <w:rFonts w:ascii="Times New Roman" w:eastAsia="Times New Roman" w:hAnsi="Times New Roman" w:cs="Times New Roman"/>
          <w:color w:val="2A2A2A"/>
          <w:lang w:val="en-GB"/>
        </w:rPr>
        <w:t>) for</w:t>
      </w:r>
      <w:r w:rsidRPr="00BB3DC7">
        <w:rPr>
          <w:rFonts w:ascii="Times New Roman" w:eastAsia="Times New Roman" w:hAnsi="Times New Roman" w:cs="Times New Roman"/>
          <w:color w:val="2A2A2A"/>
          <w:lang w:val="en-GB"/>
        </w:rPr>
        <w:t xml:space="preserve"> </w:t>
      </w:r>
      <w:r w:rsidR="00BB3DC7" w:rsidRPr="00BB3DC7">
        <w:rPr>
          <w:rFonts w:ascii="Times New Roman" w:eastAsia="Times New Roman" w:hAnsi="Times New Roman" w:cs="Times New Roman"/>
          <w:color w:val="2A2A2A"/>
          <w:lang w:val="en-GB"/>
        </w:rPr>
        <w:t xml:space="preserve">the data from the R/V Sarmiento de Gamboa. </w:t>
      </w:r>
      <w:r w:rsidR="00C43765">
        <w:rPr>
          <w:rFonts w:ascii="Times New Roman" w:eastAsia="Times New Roman" w:hAnsi="Times New Roman" w:cs="Times New Roman"/>
          <w:color w:val="2A2A2A"/>
          <w:lang w:val="en-GB"/>
        </w:rPr>
        <w:t>Alternatively, on</w:t>
      </w:r>
      <w:r w:rsidR="00BB3DC7" w:rsidRPr="00BB3DC7">
        <w:rPr>
          <w:rFonts w:ascii="Times New Roman" w:eastAsia="Times New Roman" w:hAnsi="Times New Roman" w:cs="Times New Roman"/>
          <w:color w:val="2A2A2A"/>
          <w:lang w:val="en-GB"/>
        </w:rPr>
        <w:t xml:space="preserve"> the </w:t>
      </w:r>
      <w:proofErr w:type="spellStart"/>
      <w:r w:rsidR="00BB3DC7" w:rsidRPr="00BB3DC7">
        <w:rPr>
          <w:rFonts w:ascii="Times New Roman" w:eastAsia="Times New Roman" w:hAnsi="Times New Roman" w:cs="Times New Roman"/>
          <w:color w:val="2A2A2A"/>
          <w:lang w:val="en-GB"/>
        </w:rPr>
        <w:t>SeaBASS</w:t>
      </w:r>
      <w:proofErr w:type="spellEnd"/>
      <w:r w:rsidR="00BB3DC7" w:rsidRPr="00BB3DC7">
        <w:rPr>
          <w:rFonts w:ascii="Times New Roman" w:eastAsia="Times New Roman" w:hAnsi="Times New Roman" w:cs="Times New Roman"/>
          <w:color w:val="2A2A2A"/>
          <w:lang w:val="en-GB"/>
        </w:rPr>
        <w:t xml:space="preserve"> website, go to EXPORTSNA (EXPORTS) experiment or SG2105 (OTZ_WHOI) and selection the main PI: Joel Llopiz. </w:t>
      </w:r>
      <w:proofErr w:type="spellStart"/>
      <w:r w:rsidRPr="00BB3DC7">
        <w:rPr>
          <w:rFonts w:ascii="Times New Roman" w:eastAsia="Times New Roman" w:hAnsi="Times New Roman" w:cs="Times New Roman"/>
          <w:color w:val="2A2A2A"/>
          <w:lang w:val="en-GB"/>
        </w:rPr>
        <w:t>Genbank</w:t>
      </w:r>
      <w:proofErr w:type="spellEnd"/>
      <w:r w:rsidRPr="00BB3DC7">
        <w:rPr>
          <w:rFonts w:ascii="Times New Roman" w:eastAsia="Times New Roman" w:hAnsi="Times New Roman" w:cs="Times New Roman"/>
          <w:color w:val="2A2A2A"/>
          <w:lang w:val="en-GB"/>
        </w:rPr>
        <w:t xml:space="preserve"> accession numbers and links to associated files in </w:t>
      </w:r>
      <w:proofErr w:type="spellStart"/>
      <w:r w:rsidRPr="00BB3DC7">
        <w:rPr>
          <w:rFonts w:ascii="Times New Roman" w:eastAsia="Times New Roman" w:hAnsi="Times New Roman" w:cs="Times New Roman"/>
          <w:color w:val="2A2A2A"/>
          <w:lang w:val="en-GB"/>
        </w:rPr>
        <w:t>SeaBASS</w:t>
      </w:r>
      <w:proofErr w:type="spellEnd"/>
      <w:r w:rsidRPr="00BB3DC7">
        <w:rPr>
          <w:rFonts w:ascii="Times New Roman" w:eastAsia="Times New Roman" w:hAnsi="Times New Roman" w:cs="Times New Roman"/>
          <w:color w:val="2A2A2A"/>
          <w:lang w:val="en-GB"/>
        </w:rPr>
        <w:t xml:space="preserve"> are available in Appendix A. </w:t>
      </w:r>
    </w:p>
    <w:p w14:paraId="00000083"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2A2A2A"/>
          <w:lang w:val="en-GB"/>
        </w:rPr>
      </w:pPr>
    </w:p>
    <w:p w14:paraId="00000084"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Acknowledgements</w:t>
      </w:r>
    </w:p>
    <w:p w14:paraId="00000085" w14:textId="1B39DA5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thank the captains and crew of the R/V </w:t>
      </w:r>
      <w:r w:rsidRPr="00D53C34">
        <w:rPr>
          <w:rFonts w:ascii="Times New Roman" w:eastAsia="Times New Roman" w:hAnsi="Times New Roman" w:cs="Times New Roman"/>
          <w:i/>
          <w:lang w:val="en-GB"/>
        </w:rPr>
        <w:t>Sarmiento de Gamboa</w:t>
      </w:r>
      <w:r w:rsidRPr="00D53C34">
        <w:rPr>
          <w:rFonts w:ascii="Times New Roman" w:eastAsia="Times New Roman" w:hAnsi="Times New Roman" w:cs="Times New Roman"/>
          <w:lang w:val="en-GB"/>
        </w:rPr>
        <w:t xml:space="preserve">, RRS </w:t>
      </w:r>
      <w:r w:rsidRPr="00D53C34">
        <w:rPr>
          <w:rFonts w:ascii="Times New Roman" w:eastAsia="Times New Roman" w:hAnsi="Times New Roman" w:cs="Times New Roman"/>
          <w:i/>
          <w:lang w:val="en-GB"/>
        </w:rPr>
        <w:t>James Cook</w:t>
      </w:r>
      <w:r w:rsidRPr="00D53C34">
        <w:rPr>
          <w:rFonts w:ascii="Times New Roman" w:eastAsia="Times New Roman" w:hAnsi="Times New Roman" w:cs="Times New Roman"/>
          <w:lang w:val="en-GB"/>
        </w:rPr>
        <w:t xml:space="preserve"> and RRS </w:t>
      </w:r>
      <w:r w:rsidRPr="00D53C34">
        <w:rPr>
          <w:rFonts w:ascii="Times New Roman" w:eastAsia="Times New Roman" w:hAnsi="Times New Roman" w:cs="Times New Roman"/>
          <w:i/>
          <w:lang w:val="en-GB"/>
        </w:rPr>
        <w:t>Discovery,</w:t>
      </w:r>
      <w:r w:rsidRPr="00D53C34">
        <w:rPr>
          <w:rFonts w:ascii="Times New Roman" w:eastAsia="Times New Roman" w:hAnsi="Times New Roman" w:cs="Times New Roman"/>
          <w:lang w:val="en-GB"/>
        </w:rPr>
        <w:t xml:space="preserve"> cruise leaders Heidi Sosik and Ken Buesseler, and the EXPORTS project planning leads David Siegel, Ivona Cetini</w:t>
      </w:r>
      <w:r w:rsidRPr="00D53C34">
        <w:rPr>
          <w:rFonts w:ascii="Times New Roman" w:eastAsia="Times New Roman" w:hAnsi="Times New Roman" w:cs="Times New Roman"/>
          <w:color w:val="202124"/>
          <w:highlight w:val="white"/>
          <w:lang w:val="en-GB"/>
        </w:rPr>
        <w:t>ć</w:t>
      </w:r>
      <w:r w:rsidRPr="00D53C34">
        <w:rPr>
          <w:rFonts w:ascii="Times New Roman" w:eastAsia="Times New Roman" w:hAnsi="Times New Roman" w:cs="Times New Roman"/>
          <w:lang w:val="en-GB"/>
        </w:rPr>
        <w:t xml:space="preserve">, and the members of the EXPORTS Project Office. This research is funded in part by the Woods Hole Oceanographic Institution’s Ocean Twilight Zone Project, funded as part of The Audacious Project housed at TED. H.M. was funded by the National Science Foundation Graduate Research Fellowship and by the School of Aquatic and Fishery Sciences Fellowship at University of Washington. Zooplankton and MOCNESS-1 fish collection was funded through the NASA EXPORTS program (Award number 80NSSC17K0654 to D.K.S. and A.E.M.) We thank Joe Cope, Hannah </w:t>
      </w:r>
      <w:proofErr w:type="spellStart"/>
      <w:r w:rsidRPr="00D53C34">
        <w:rPr>
          <w:rFonts w:ascii="Times New Roman" w:eastAsia="Times New Roman" w:hAnsi="Times New Roman" w:cs="Times New Roman"/>
          <w:lang w:val="en-GB"/>
        </w:rPr>
        <w:t>Gossner</w:t>
      </w:r>
      <w:proofErr w:type="spellEnd"/>
      <w:r w:rsidRPr="00D53C34">
        <w:rPr>
          <w:rFonts w:ascii="Times New Roman" w:eastAsia="Times New Roman" w:hAnsi="Times New Roman" w:cs="Times New Roman"/>
          <w:lang w:val="en-GB"/>
        </w:rPr>
        <w:t xml:space="preserve">, and Kristen Sharpe for assistance with MOCNESS-1 tows and processing of zooplankton and fish samples at sea and in our home laboratories. Margaret L. </w:t>
      </w:r>
      <w:proofErr w:type="spellStart"/>
      <w:r w:rsidRPr="00D53C34">
        <w:rPr>
          <w:rFonts w:ascii="Times New Roman" w:eastAsia="Times New Roman" w:hAnsi="Times New Roman" w:cs="Times New Roman"/>
          <w:lang w:val="en-GB"/>
        </w:rPr>
        <w:t>Estapa</w:t>
      </w:r>
      <w:proofErr w:type="spellEnd"/>
      <w:r w:rsidRPr="00D53C34">
        <w:rPr>
          <w:rFonts w:ascii="Times New Roman" w:eastAsia="Times New Roman" w:hAnsi="Times New Roman" w:cs="Times New Roman"/>
          <w:lang w:val="en-GB"/>
        </w:rPr>
        <w:t xml:space="preserve"> led the bulk sediment trap collections (</w:t>
      </w:r>
      <w:r w:rsidRPr="00D53C34">
        <w:rPr>
          <w:rFonts w:ascii="Times New Roman" w:eastAsia="Times New Roman" w:hAnsi="Times New Roman" w:cs="Times New Roman"/>
          <w:color w:val="222222"/>
          <w:highlight w:val="white"/>
          <w:lang w:val="en-GB"/>
        </w:rPr>
        <w:t xml:space="preserve">NASA award number </w:t>
      </w:r>
      <w:r w:rsidRPr="00D53C34">
        <w:rPr>
          <w:rFonts w:ascii="Times New Roman" w:eastAsia="Times New Roman" w:hAnsi="Times New Roman" w:cs="Times New Roman"/>
          <w:color w:val="222222"/>
          <w:highlight w:val="white"/>
          <w:lang w:val="en-GB"/>
        </w:rPr>
        <w:lastRenderedPageBreak/>
        <w:t>80NSSC21K0015 to M.L.E)</w:t>
      </w:r>
      <w:r w:rsidRPr="00D53C34">
        <w:rPr>
          <w:rFonts w:ascii="Times New Roman" w:eastAsia="Times New Roman" w:hAnsi="Times New Roman" w:cs="Times New Roman"/>
          <w:lang w:val="en-GB"/>
        </w:rPr>
        <w:t xml:space="preserve">. Margaret </w:t>
      </w:r>
      <w:proofErr w:type="spellStart"/>
      <w:r w:rsidRPr="00D53C34">
        <w:rPr>
          <w:rFonts w:ascii="Times New Roman" w:eastAsia="Times New Roman" w:hAnsi="Times New Roman" w:cs="Times New Roman"/>
          <w:lang w:val="en-GB"/>
        </w:rPr>
        <w:t>Estapa</w:t>
      </w:r>
      <w:proofErr w:type="spellEnd"/>
      <w:r w:rsidRPr="00D53C34">
        <w:rPr>
          <w:rFonts w:ascii="Times New Roman" w:eastAsia="Times New Roman" w:hAnsi="Times New Roman" w:cs="Times New Roman"/>
          <w:lang w:val="en-GB"/>
        </w:rPr>
        <w:t xml:space="preserve">, Colleen Durkin, Pat Kelly, and Sean O’Neill collected sinking particle flux data from sediment traps at sea. Samantha Clevenger and Ken Buesseler led estimation of sinking particle flux from Thorium-234 measurements. Cristina García-Fernández, Julia Cox, and Kayla Gardner assisted with fish </w:t>
      </w:r>
      <w:r w:rsidRPr="002E565F">
        <w:rPr>
          <w:rFonts w:ascii="Times New Roman" w:eastAsia="Times New Roman" w:hAnsi="Times New Roman" w:cs="Times New Roman"/>
          <w:lang w:val="en-GB"/>
        </w:rPr>
        <w:t xml:space="preserve">collection, and Lyndsey Lefebvre and Julia Cox (Llopiz Lab) processed the fish samples used in this study. </w:t>
      </w:r>
      <w:r w:rsidR="002E565F" w:rsidRPr="002E565F">
        <w:rPr>
          <w:rFonts w:ascii="Times New Roman" w:hAnsi="Times New Roman" w:cs="Times New Roman"/>
          <w:color w:val="000000"/>
        </w:rPr>
        <w:t xml:space="preserve">John Selby and Sarah Stover </w:t>
      </w:r>
      <w:r w:rsidR="00283DBC">
        <w:rPr>
          <w:rFonts w:ascii="Times New Roman" w:hAnsi="Times New Roman" w:cs="Times New Roman"/>
          <w:color w:val="000000"/>
        </w:rPr>
        <w:t xml:space="preserve">(Govindarajan Lab) </w:t>
      </w:r>
      <w:r w:rsidR="002E565F" w:rsidRPr="002E565F">
        <w:rPr>
          <w:rFonts w:ascii="Times New Roman" w:hAnsi="Times New Roman" w:cs="Times New Roman"/>
          <w:color w:val="000000"/>
        </w:rPr>
        <w:t xml:space="preserve">assisted with the DNA barcoding. </w:t>
      </w:r>
      <w:r w:rsidRPr="002E565F">
        <w:rPr>
          <w:rFonts w:ascii="Times New Roman" w:eastAsia="Times New Roman" w:hAnsi="Times New Roman" w:cs="Times New Roman"/>
          <w:lang w:val="en-GB"/>
        </w:rPr>
        <w:t>Mei Sato provided acoustic</w:t>
      </w:r>
      <w:r w:rsidRPr="00D53C34">
        <w:rPr>
          <w:rFonts w:ascii="Times New Roman" w:eastAsia="Times New Roman" w:hAnsi="Times New Roman" w:cs="Times New Roman"/>
          <w:lang w:val="en-GB"/>
        </w:rPr>
        <w:t>-derived parameters relating to minimum and maximum depths of migration, vertical swimming velocity and time spent at various depths throughout a 24-hour period. We thank Ray Hilborn</w:t>
      </w:r>
      <w:r w:rsidR="00283DBC">
        <w:rPr>
          <w:rFonts w:ascii="Times New Roman" w:eastAsia="Times New Roman" w:hAnsi="Times New Roman" w:cs="Times New Roman"/>
          <w:lang w:val="en-GB"/>
        </w:rPr>
        <w:t xml:space="preserve"> for helpful suggestions on an early manuscript draft</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Tor </w:t>
      </w:r>
      <w:proofErr w:type="spellStart"/>
      <w:r w:rsidRPr="00D53C34">
        <w:rPr>
          <w:rFonts w:ascii="Times New Roman" w:eastAsia="Times New Roman" w:hAnsi="Times New Roman" w:cs="Times New Roman"/>
          <w:lang w:val="en-GB"/>
        </w:rPr>
        <w:t>Mowatt-Larssen</w:t>
      </w:r>
      <w:proofErr w:type="spellEnd"/>
      <w:r w:rsidR="005434E2">
        <w:rPr>
          <w:rFonts w:ascii="Times New Roman" w:eastAsia="Times New Roman" w:hAnsi="Times New Roman" w:cs="Times New Roman"/>
          <w:lang w:val="en-GB"/>
        </w:rPr>
        <w:t xml:space="preserve"> for </w:t>
      </w:r>
      <w:r w:rsidR="009E11EE">
        <w:rPr>
          <w:rFonts w:ascii="Times New Roman" w:eastAsia="Times New Roman" w:hAnsi="Times New Roman" w:cs="Times New Roman"/>
          <w:lang w:val="en-GB"/>
        </w:rPr>
        <w:t>data visualization code for</w:t>
      </w:r>
      <w:r w:rsidR="005434E2">
        <w:rPr>
          <w:rFonts w:ascii="Times New Roman" w:eastAsia="Times New Roman" w:hAnsi="Times New Roman" w:cs="Times New Roman"/>
          <w:lang w:val="en-GB"/>
        </w:rPr>
        <w:t xml:space="preserve"> diel vertical migration data, </w:t>
      </w:r>
      <w:r w:rsidRPr="00D53C34">
        <w:rPr>
          <w:rFonts w:ascii="Times New Roman" w:eastAsia="Times New Roman" w:hAnsi="Times New Roman" w:cs="Times New Roman"/>
          <w:lang w:val="en-GB"/>
        </w:rPr>
        <w:t xml:space="preserve">and Francisco de Melo </w:t>
      </w:r>
      <w:proofErr w:type="spellStart"/>
      <w:r w:rsidRPr="00D53C34">
        <w:rPr>
          <w:rFonts w:ascii="Times New Roman" w:eastAsia="Times New Roman" w:hAnsi="Times New Roman" w:cs="Times New Roman"/>
          <w:lang w:val="en-GB"/>
        </w:rPr>
        <w:t>Viríssimo</w:t>
      </w:r>
      <w:proofErr w:type="spellEnd"/>
      <w:r w:rsidRPr="00D53C34">
        <w:rPr>
          <w:rFonts w:ascii="Times New Roman" w:eastAsia="Times New Roman" w:hAnsi="Times New Roman" w:cs="Times New Roman"/>
          <w:lang w:val="en-GB"/>
        </w:rPr>
        <w:t xml:space="preserve"> for </w:t>
      </w:r>
      <w:r w:rsidR="005434E2">
        <w:rPr>
          <w:rFonts w:ascii="Times New Roman" w:eastAsia="Times New Roman" w:hAnsi="Times New Roman" w:cs="Times New Roman"/>
          <w:lang w:val="en-GB"/>
        </w:rPr>
        <w:t xml:space="preserve">discussion related to passive sinking particle flux in the North Atlantic. </w:t>
      </w:r>
      <w:r w:rsidR="00BE6BD0">
        <w:rPr>
          <w:rFonts w:ascii="Times New Roman" w:eastAsia="Times New Roman" w:hAnsi="Times New Roman" w:cs="Times New Roman"/>
          <w:lang w:val="en-GB"/>
        </w:rPr>
        <w:t>H</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M</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 xml:space="preserve"> acknowledges </w:t>
      </w:r>
      <w:proofErr w:type="spellStart"/>
      <w:r w:rsidR="00BE6BD0">
        <w:rPr>
          <w:rFonts w:ascii="Times New Roman" w:eastAsia="Times New Roman" w:hAnsi="Times New Roman" w:cs="Times New Roman"/>
          <w:lang w:val="en-GB"/>
        </w:rPr>
        <w:t>Github’s</w:t>
      </w:r>
      <w:proofErr w:type="spellEnd"/>
      <w:r w:rsidR="00BE6BD0">
        <w:rPr>
          <w:rFonts w:ascii="Times New Roman" w:eastAsia="Times New Roman" w:hAnsi="Times New Roman" w:cs="Times New Roman"/>
          <w:lang w:val="en-GB"/>
        </w:rPr>
        <w:t xml:space="preserve"> Copilot for programming assistance with </w:t>
      </w:r>
      <w:r w:rsidR="006253E7">
        <w:rPr>
          <w:rFonts w:ascii="Times New Roman" w:eastAsia="Times New Roman" w:hAnsi="Times New Roman" w:cs="Times New Roman"/>
          <w:lang w:val="en-GB"/>
        </w:rPr>
        <w:t xml:space="preserve">R </w:t>
      </w:r>
      <w:r w:rsidR="00BE6BD0">
        <w:rPr>
          <w:rFonts w:ascii="Times New Roman" w:eastAsia="Times New Roman" w:hAnsi="Times New Roman" w:cs="Times New Roman"/>
          <w:lang w:val="en-GB"/>
        </w:rPr>
        <w:t xml:space="preserve">code </w:t>
      </w:r>
      <w:r w:rsidR="007F660F">
        <w:rPr>
          <w:rFonts w:ascii="Times New Roman" w:eastAsia="Times New Roman" w:hAnsi="Times New Roman" w:cs="Times New Roman"/>
          <w:lang w:val="en-GB"/>
        </w:rPr>
        <w:t>used for</w:t>
      </w:r>
      <w:r w:rsidR="00BE6BD0">
        <w:rPr>
          <w:rFonts w:ascii="Times New Roman" w:eastAsia="Times New Roman" w:hAnsi="Times New Roman" w:cs="Times New Roman"/>
          <w:lang w:val="en-GB"/>
        </w:rPr>
        <w:t xml:space="preserve"> data cleaning and data visualization. </w:t>
      </w:r>
      <w:r w:rsidR="0083383E">
        <w:rPr>
          <w:rFonts w:ascii="Times New Roman" w:eastAsia="Times New Roman" w:hAnsi="Times New Roman" w:cs="Times New Roman"/>
          <w:lang w:val="en-GB"/>
        </w:rPr>
        <w:t xml:space="preserve">Finally, we thank </w:t>
      </w:r>
      <w:r w:rsidR="00E42407">
        <w:rPr>
          <w:rFonts w:ascii="Times New Roman" w:eastAsia="Times New Roman" w:hAnsi="Times New Roman" w:cs="Times New Roman"/>
          <w:lang w:val="en-GB"/>
        </w:rPr>
        <w:t>our</w:t>
      </w:r>
      <w:r w:rsidR="0083383E">
        <w:rPr>
          <w:rFonts w:ascii="Times New Roman" w:eastAsia="Times New Roman" w:hAnsi="Times New Roman" w:cs="Times New Roman"/>
          <w:lang w:val="en-GB"/>
        </w:rPr>
        <w:t xml:space="preserve"> anonymous </w:t>
      </w:r>
      <w:r w:rsidR="0000211B">
        <w:rPr>
          <w:rFonts w:ascii="Times New Roman" w:eastAsia="Times New Roman" w:hAnsi="Times New Roman" w:cs="Times New Roman"/>
          <w:lang w:val="en-GB"/>
        </w:rPr>
        <w:t xml:space="preserve">peer </w:t>
      </w:r>
      <w:r w:rsidR="0083383E">
        <w:rPr>
          <w:rFonts w:ascii="Times New Roman" w:eastAsia="Times New Roman" w:hAnsi="Times New Roman" w:cs="Times New Roman"/>
          <w:lang w:val="en-GB"/>
        </w:rPr>
        <w:t xml:space="preserve">reviewers for </w:t>
      </w:r>
      <w:r w:rsidR="00E42407">
        <w:rPr>
          <w:rFonts w:ascii="Times New Roman" w:eastAsia="Times New Roman" w:hAnsi="Times New Roman" w:cs="Times New Roman"/>
          <w:lang w:val="en-GB"/>
        </w:rPr>
        <w:t xml:space="preserve">thoughtful and </w:t>
      </w:r>
      <w:r w:rsidR="0083383E">
        <w:rPr>
          <w:rFonts w:ascii="Times New Roman" w:eastAsia="Times New Roman" w:hAnsi="Times New Roman" w:cs="Times New Roman"/>
          <w:lang w:val="en-GB"/>
        </w:rPr>
        <w:t>constructive suggestions.</w:t>
      </w:r>
    </w:p>
    <w:p w14:paraId="00000086" w14:textId="00C511F6" w:rsidR="0060432E" w:rsidRPr="00D53C34" w:rsidRDefault="0060432E">
      <w:pPr>
        <w:spacing w:line="480" w:lineRule="auto"/>
        <w:rPr>
          <w:rFonts w:ascii="Times New Roman" w:eastAsia="Times New Roman" w:hAnsi="Times New Roman" w:cs="Times New Roman"/>
          <w:lang w:val="en-GB"/>
        </w:rPr>
      </w:pPr>
    </w:p>
    <w:p w14:paraId="00000087"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Author contributions</w:t>
      </w:r>
    </w:p>
    <w:p w14:paraId="00000088" w14:textId="090D7286"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This study was conceptualized by H. McMonagle, J.K. Llopiz, A.E. Maas and T.E. Essington. J.K. Llopiz and H. McMonagle collected fish data aboard the R/V </w:t>
      </w:r>
      <w:r w:rsidRPr="00D53C34">
        <w:rPr>
          <w:rFonts w:ascii="Times New Roman" w:eastAsia="Times New Roman" w:hAnsi="Times New Roman" w:cs="Times New Roman"/>
          <w:i/>
          <w:color w:val="000000"/>
          <w:lang w:val="en-GB"/>
        </w:rPr>
        <w:t>Sarmiento de Gamboa</w:t>
      </w:r>
      <w:r w:rsidRPr="00D53C34">
        <w:rPr>
          <w:rFonts w:ascii="Times New Roman" w:eastAsia="Times New Roman" w:hAnsi="Times New Roman" w:cs="Times New Roman"/>
          <w:color w:val="000000"/>
          <w:lang w:val="en-GB"/>
        </w:rPr>
        <w:t xml:space="preserve"> and A.E. Maas and D.K. Steinberg collected fish and zooplankton data aboard the RRS </w:t>
      </w:r>
      <w:r w:rsidRPr="00D53C34">
        <w:rPr>
          <w:rFonts w:ascii="Times New Roman" w:eastAsia="Times New Roman" w:hAnsi="Times New Roman" w:cs="Times New Roman"/>
          <w:i/>
          <w:color w:val="000000"/>
          <w:lang w:val="en-GB"/>
        </w:rPr>
        <w:t>James Cook</w:t>
      </w:r>
      <w:r w:rsidRPr="00D53C34">
        <w:rPr>
          <w:rFonts w:ascii="Times New Roman" w:eastAsia="Times New Roman" w:hAnsi="Times New Roman" w:cs="Times New Roman"/>
          <w:color w:val="000000"/>
          <w:lang w:val="en-GB"/>
        </w:rPr>
        <w:t xml:space="preserve">. DNA sequencing and identification of fish specimens was </w:t>
      </w:r>
      <w:r w:rsidR="002E565F">
        <w:rPr>
          <w:rFonts w:ascii="Times New Roman" w:eastAsia="Times New Roman" w:hAnsi="Times New Roman" w:cs="Times New Roman"/>
          <w:color w:val="000000"/>
          <w:lang w:val="en-GB"/>
        </w:rPr>
        <w:t>led</w:t>
      </w:r>
      <w:r w:rsidRPr="00D53C34">
        <w:rPr>
          <w:rFonts w:ascii="Times New Roman" w:eastAsia="Times New Roman" w:hAnsi="Times New Roman" w:cs="Times New Roman"/>
          <w:color w:val="000000"/>
          <w:lang w:val="en-GB"/>
        </w:rPr>
        <w:t xml:space="preserve"> by A.F. Govindarajan. Estimation of zooplankton carbon flux was led by A.E. Maas and D.K. Steinberg. Data visualization and other code was primarily written by H. McMonagle with some assistance for data filtering and data visualization code from </w:t>
      </w:r>
      <w:proofErr w:type="spellStart"/>
      <w:r w:rsidRPr="00D53C34">
        <w:rPr>
          <w:rFonts w:ascii="Times New Roman" w:eastAsia="Times New Roman" w:hAnsi="Times New Roman" w:cs="Times New Roman"/>
          <w:color w:val="000000"/>
          <w:lang w:val="en-GB"/>
        </w:rPr>
        <w:t>Github’s</w:t>
      </w:r>
      <w:proofErr w:type="spellEnd"/>
      <w:r w:rsidRPr="00D53C34">
        <w:rPr>
          <w:rFonts w:ascii="Times New Roman" w:eastAsia="Times New Roman" w:hAnsi="Times New Roman" w:cs="Times New Roman"/>
          <w:color w:val="000000"/>
          <w:lang w:val="en-GB"/>
        </w:rPr>
        <w:t xml:space="preserve"> Copilot for R. The original draft was written by H. </w:t>
      </w:r>
      <w:r w:rsidRPr="00D53C34">
        <w:rPr>
          <w:rFonts w:ascii="Times New Roman" w:eastAsia="Times New Roman" w:hAnsi="Times New Roman" w:cs="Times New Roman"/>
          <w:color w:val="000000"/>
          <w:lang w:val="en-GB"/>
        </w:rPr>
        <w:lastRenderedPageBreak/>
        <w:t>McMonagle. T.E. Essington, A.E. Maas, D.K. Steinberg, A.F. Govindarajan, and J. K. Llopiz contributed to review and editing.</w:t>
      </w:r>
    </w:p>
    <w:p w14:paraId="00000089"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0000008A"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Declaration of competing interests</w:t>
      </w:r>
    </w:p>
    <w:p w14:paraId="0000008B"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The authors have no competing interests to declare. </w:t>
      </w:r>
    </w:p>
    <w:p w14:paraId="0000008C" w14:textId="77777777" w:rsidR="0060432E"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35320754" w14:textId="007A7274" w:rsidR="00B21F7D" w:rsidRDefault="00B21F7D">
      <w:pPr>
        <w:pBdr>
          <w:top w:val="nil"/>
          <w:left w:val="nil"/>
          <w:bottom w:val="nil"/>
          <w:right w:val="nil"/>
          <w:between w:val="nil"/>
        </w:pBdr>
        <w:spacing w:after="120" w:line="480" w:lineRule="auto"/>
        <w:rPr>
          <w:rFonts w:ascii="Times New Roman" w:eastAsia="Times New Roman" w:hAnsi="Times New Roman" w:cs="Times New Roman"/>
          <w:b/>
          <w:bCs/>
          <w:color w:val="000000"/>
          <w:lang w:val="en-GB"/>
        </w:rPr>
      </w:pPr>
      <w:r>
        <w:rPr>
          <w:rFonts w:ascii="Times New Roman" w:eastAsia="Times New Roman" w:hAnsi="Times New Roman" w:cs="Times New Roman"/>
          <w:b/>
          <w:bCs/>
          <w:color w:val="000000"/>
          <w:lang w:val="en-GB"/>
        </w:rPr>
        <w:t>Supplementary Data</w:t>
      </w:r>
    </w:p>
    <w:p w14:paraId="2AE87B1C" w14:textId="077C4781" w:rsidR="00B21F7D" w:rsidRDefault="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Pr>
          <w:rFonts w:ascii="Times New Roman" w:eastAsia="Times New Roman" w:hAnsi="Times New Roman" w:cs="Times New Roman"/>
          <w:color w:val="000000"/>
          <w:lang w:val="en-GB"/>
        </w:rPr>
        <w:t>All appendices can be found in s</w:t>
      </w:r>
      <w:r w:rsidR="00B21F7D">
        <w:rPr>
          <w:rFonts w:ascii="Times New Roman" w:eastAsia="Times New Roman" w:hAnsi="Times New Roman" w:cs="Times New Roman"/>
          <w:color w:val="000000"/>
          <w:lang w:val="en-GB"/>
        </w:rPr>
        <w:t>upplementary material</w:t>
      </w:r>
      <w:r>
        <w:rPr>
          <w:rFonts w:ascii="Times New Roman" w:eastAsia="Times New Roman" w:hAnsi="Times New Roman" w:cs="Times New Roman"/>
          <w:color w:val="000000"/>
          <w:lang w:val="en-GB"/>
        </w:rPr>
        <w:t xml:space="preserve">, </w:t>
      </w:r>
      <w:r w:rsidR="00B21F7D">
        <w:rPr>
          <w:rFonts w:ascii="Times New Roman" w:eastAsia="Times New Roman" w:hAnsi="Times New Roman" w:cs="Times New Roman"/>
          <w:color w:val="000000"/>
          <w:lang w:val="en-GB"/>
        </w:rPr>
        <w:t xml:space="preserve">available at the ICESJMS online version of the manuscript. </w:t>
      </w:r>
      <w:r>
        <w:rPr>
          <w:rFonts w:ascii="Times New Roman" w:eastAsia="Times New Roman" w:hAnsi="Times New Roman" w:cs="Times New Roman"/>
          <w:color w:val="000000"/>
          <w:lang w:val="en-GB"/>
        </w:rPr>
        <w:t>Appendices include:</w:t>
      </w:r>
    </w:p>
    <w:p w14:paraId="36A84B08" w14:textId="04D7621A"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 xml:space="preserve">Appendix A. </w:t>
      </w:r>
      <w:r w:rsidR="00575D87">
        <w:rPr>
          <w:rFonts w:ascii="Times New Roman" w:eastAsia="Times New Roman" w:hAnsi="Times New Roman" w:cs="Times New Roman"/>
          <w:lang w:val="en-GB"/>
        </w:rPr>
        <w:t>DNA barcoding</w:t>
      </w:r>
    </w:p>
    <w:p w14:paraId="0211A27C" w14:textId="77777777"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B. Calculating missing weights using lengths and a hierarchical length-weight regression</w:t>
      </w:r>
    </w:p>
    <w:p w14:paraId="69679A97" w14:textId="77777777" w:rsidR="004E5953" w:rsidRPr="004E5953" w:rsidRDefault="004E5953" w:rsidP="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4E5953">
        <w:rPr>
          <w:rFonts w:ascii="Times New Roman" w:eastAsia="Times New Roman" w:hAnsi="Times New Roman" w:cs="Times New Roman"/>
          <w:color w:val="000000"/>
          <w:lang w:val="en-GB"/>
        </w:rPr>
        <w:t>Appendix C. Application of data filtering criteria</w:t>
      </w:r>
    </w:p>
    <w:p w14:paraId="33D3B176" w14:textId="77777777" w:rsidR="004E5953" w:rsidRPr="004E5953" w:rsidRDefault="004E5953" w:rsidP="004E5953">
      <w:pPr>
        <w:shd w:val="clear" w:color="auto" w:fill="FFFFFF"/>
        <w:rPr>
          <w:rFonts w:ascii="Times New Roman" w:eastAsia="Times New Roman" w:hAnsi="Times New Roman" w:cs="Times New Roman"/>
          <w:color w:val="222222"/>
          <w:lang w:val="en-GB"/>
        </w:rPr>
      </w:pPr>
      <w:r w:rsidRPr="004E5953">
        <w:rPr>
          <w:rFonts w:ascii="Times New Roman" w:eastAsia="Times New Roman" w:hAnsi="Times New Roman" w:cs="Times New Roman"/>
          <w:color w:val="222222"/>
          <w:lang w:val="en-GB"/>
        </w:rPr>
        <w:t>Appendix D. Table of fish-mediated carbon flux parameter values used in the carbon flux model</w:t>
      </w:r>
    </w:p>
    <w:p w14:paraId="46948B0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6163315D"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E. Monte Carlo simulation results showing parameter sensitivities</w:t>
      </w:r>
    </w:p>
    <w:p w14:paraId="5B4BC2F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42E807B0"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F. Gut content analysis of mesopelagic fishes</w:t>
      </w:r>
    </w:p>
    <w:p w14:paraId="5A7BBC15" w14:textId="77777777" w:rsidR="004E5953" w:rsidRPr="004E5953" w:rsidRDefault="004E5953" w:rsidP="004E5953">
      <w:pPr>
        <w:rPr>
          <w:rFonts w:ascii="Times New Roman" w:eastAsia="Times New Roman" w:hAnsi="Times New Roman" w:cs="Times New Roman"/>
          <w:lang w:val="en-GB"/>
        </w:rPr>
      </w:pPr>
    </w:p>
    <w:p w14:paraId="6AEA4B7F" w14:textId="77777777" w:rsidR="00756E94" w:rsidRDefault="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G. Zooplankton-mediated carbon flux results</w:t>
      </w:r>
    </w:p>
    <w:p w14:paraId="698D95E5" w14:textId="55CB14D0" w:rsidR="004E5953" w:rsidRDefault="004E5953" w:rsidP="00756E94">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H. MOCNESS-1 and MOCNESS-10 flow</w:t>
      </w:r>
      <w:r w:rsidR="00B24E70">
        <w:rPr>
          <w:rFonts w:ascii="Times New Roman" w:eastAsia="Times New Roman" w:hAnsi="Times New Roman" w:cs="Times New Roman"/>
          <w:lang w:val="en-GB"/>
        </w:rPr>
        <w:t xml:space="preserve"> </w:t>
      </w:r>
      <w:r w:rsidRPr="004E5953">
        <w:rPr>
          <w:rFonts w:ascii="Times New Roman" w:eastAsia="Times New Roman" w:hAnsi="Times New Roman" w:cs="Times New Roman"/>
          <w:lang w:val="en-GB"/>
        </w:rPr>
        <w:t>meter calibration</w:t>
      </w:r>
      <w:r w:rsidR="000F35D9">
        <w:rPr>
          <w:rFonts w:ascii="Times New Roman" w:eastAsia="Times New Roman" w:hAnsi="Times New Roman" w:cs="Times New Roman"/>
          <w:lang w:val="en-GB"/>
        </w:rPr>
        <w:t xml:space="preserve"> information </w:t>
      </w:r>
    </w:p>
    <w:p w14:paraId="7C305C21" w14:textId="04EF8CFA" w:rsidR="00DC11D0" w:rsidRDefault="00DC11D0" w:rsidP="00756E94">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Appendix I: Calculations of carbon sequestration for at least 100 years</w:t>
      </w:r>
    </w:p>
    <w:p w14:paraId="49509B6F" w14:textId="24187B41" w:rsidR="004E5953" w:rsidRDefault="00DC11D0">
      <w:pPr>
        <w:rPr>
          <w:ins w:id="37" w:author="Helena I Mcmonagle" w:date="2024-09-29T21:20:00Z" w16du:dateUtc="2024-09-30T04:20:00Z"/>
          <w:rFonts w:ascii="Times New Roman" w:eastAsia="Times New Roman" w:hAnsi="Times New Roman" w:cs="Times New Roman"/>
          <w:lang w:val="en-GB"/>
        </w:rPr>
      </w:pPr>
      <w:r>
        <w:rPr>
          <w:rFonts w:ascii="Times New Roman" w:eastAsia="Times New Roman" w:hAnsi="Times New Roman" w:cs="Times New Roman"/>
          <w:lang w:val="en-GB"/>
        </w:rPr>
        <w:t>Appendix J: Calculations comparing fish carbon flux in the eastern North Atlantic (this study) with whale carbon flux in the Southern Ocean (</w:t>
      </w:r>
      <w:proofErr w:type="spellStart"/>
      <w:r>
        <w:rPr>
          <w:rFonts w:ascii="Times New Roman" w:eastAsia="Times New Roman" w:hAnsi="Times New Roman" w:cs="Times New Roman"/>
          <w:lang w:val="en-GB"/>
        </w:rPr>
        <w:t>Durfort</w:t>
      </w:r>
      <w:proofErr w:type="spellEnd"/>
      <w:r>
        <w:rPr>
          <w:rFonts w:ascii="Times New Roman" w:eastAsia="Times New Roman" w:hAnsi="Times New Roman" w:cs="Times New Roman"/>
          <w:lang w:val="en-GB"/>
        </w:rPr>
        <w:t xml:space="preserve"> et al., 2022)</w:t>
      </w:r>
    </w:p>
    <w:p w14:paraId="7676CF87" w14:textId="77777777" w:rsidR="00C743C1" w:rsidRDefault="00C743C1">
      <w:pPr>
        <w:rPr>
          <w:ins w:id="38" w:author="Helena I Mcmonagle" w:date="2024-09-29T21:20:00Z" w16du:dateUtc="2024-09-30T04:20:00Z"/>
          <w:rFonts w:ascii="Times New Roman" w:eastAsia="Times New Roman" w:hAnsi="Times New Roman" w:cs="Times New Roman"/>
          <w:lang w:val="en-GB"/>
        </w:rPr>
      </w:pPr>
    </w:p>
    <w:p w14:paraId="7566D595" w14:textId="19951077" w:rsidR="00C743C1" w:rsidRPr="00C743C1" w:rsidRDefault="00C743C1">
      <w:pPr>
        <w:rPr>
          <w:rFonts w:ascii="Times New Roman" w:eastAsia="Times New Roman" w:hAnsi="Times New Roman" w:cs="Times New Roman"/>
          <w:bCs/>
          <w:lang w:val="en-GB"/>
          <w:rPrChange w:id="39" w:author="Helena I Mcmonagle" w:date="2024-09-29T21:23:00Z" w16du:dateUtc="2024-09-30T04:23:00Z">
            <w:rPr>
              <w:rFonts w:ascii="Times New Roman" w:eastAsia="Times New Roman" w:hAnsi="Times New Roman" w:cs="Times New Roman"/>
              <w:b/>
              <w:lang w:val="en-GB"/>
            </w:rPr>
          </w:rPrChange>
        </w:rPr>
      </w:pPr>
      <w:ins w:id="40" w:author="Helena I Mcmonagle" w:date="2024-09-29T21:23:00Z" w16du:dateUtc="2024-09-30T04:23:00Z">
        <w:r w:rsidRPr="00C743C1">
          <w:rPr>
            <w:rFonts w:ascii="Times New Roman" w:eastAsia="Times New Roman" w:hAnsi="Times New Roman" w:cs="Times New Roman"/>
            <w:bCs/>
            <w:lang w:val="en-GB"/>
            <w:rPrChange w:id="41" w:author="Helena I Mcmonagle" w:date="2024-09-29T21:23:00Z" w16du:dateUtc="2024-09-30T04:23:00Z">
              <w:rPr>
                <w:rFonts w:ascii="Times New Roman" w:eastAsia="Times New Roman" w:hAnsi="Times New Roman" w:cs="Times New Roman"/>
                <w:b/>
                <w:lang w:val="en-GB"/>
              </w:rPr>
            </w:rPrChange>
          </w:rPr>
          <w:t>Appendix K: Responses to reviewers during the peer review process</w:t>
        </w:r>
      </w:ins>
    </w:p>
    <w:p w14:paraId="7EEF5A4E" w14:textId="77777777" w:rsidR="00E62C0B" w:rsidRDefault="00E62C0B">
      <w:pPr>
        <w:rPr>
          <w:rFonts w:ascii="Times New Roman" w:eastAsia="Times New Roman" w:hAnsi="Times New Roman" w:cs="Times New Roman"/>
          <w:b/>
          <w:lang w:val="en-GB"/>
        </w:rPr>
      </w:pPr>
    </w:p>
    <w:p w14:paraId="6989471C" w14:textId="7EABAAD6" w:rsidR="00FE32F7" w:rsidRPr="001F6344" w:rsidRDefault="009152F0" w:rsidP="001F6344">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lastRenderedPageBreak/>
        <w:t>References</w:t>
      </w:r>
    </w:p>
    <w:p w14:paraId="000002DB" w14:textId="77777777" w:rsidR="0060432E" w:rsidRPr="00D53C34" w:rsidRDefault="0060432E">
      <w:pPr>
        <w:rPr>
          <w:rFonts w:ascii="Times New Roman" w:eastAsia="Times New Roman" w:hAnsi="Times New Roman" w:cs="Times New Roman"/>
          <w:lang w:val="en-GB"/>
        </w:rPr>
      </w:pPr>
    </w:p>
    <w:p w14:paraId="713E3E3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i/>
          <w:iCs/>
          <w:lang w:val="en-GB"/>
        </w:rPr>
        <w:fldChar w:fldCharType="begin"/>
      </w:r>
      <w:r w:rsidRPr="00D53C34">
        <w:rPr>
          <w:rFonts w:ascii="Times New Roman" w:hAnsi="Times New Roman" w:cs="Times New Roman"/>
          <w:i/>
          <w:iCs/>
          <w:lang w:val="en-GB"/>
        </w:rPr>
        <w:instrText xml:space="preserve"> ADDIN ZOTERO_BIBL {"uncited":[],"omitted":[],"custom":[]} CSL_BIBLIOGRAPHY </w:instrText>
      </w:r>
      <w:r w:rsidRPr="00D53C34">
        <w:rPr>
          <w:rFonts w:ascii="Times New Roman" w:hAnsi="Times New Roman" w:cs="Times New Roman"/>
          <w:i/>
          <w:iCs/>
          <w:lang w:val="en-GB"/>
        </w:rPr>
        <w:fldChar w:fldCharType="separate"/>
      </w:r>
      <w:r w:rsidRPr="00D53C34">
        <w:rPr>
          <w:rFonts w:ascii="Times New Roman" w:hAnsi="Times New Roman" w:cs="Times New Roman"/>
          <w:lang w:val="en-GB"/>
        </w:rPr>
        <w:t>Ariza, A., Garijo, J. C., Landeira, J. M., Bordes, F., and Hernández-León, S. 2015. Migrant biomass and respiratory carbon flux by zooplankton and micronekton in the subtropical northeast Atlantic Ocean (Canary Islands). Progress in Oceanography, 134: 330–342.</w:t>
      </w:r>
    </w:p>
    <w:p w14:paraId="668B00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Belcher, A., Saunders, R., and Tarling, G. 2019. Respiration rates and active carbon flux of mesopelagic fishes (Family Myctophidae) in the Scotia Sea, Southern Ocean. Marine Ecology Progress Series, 610: 149–162.</w:t>
      </w:r>
    </w:p>
    <w:p w14:paraId="7D9119C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Bisson, K., Siegel, D. A., and DeVries, T. 2020. Diagnosing Mechanisms of Ocean Carbon Export in a Satellite-Based Food Web Model. Frontiers in Marine Science, 7: 505.</w:t>
      </w:r>
    </w:p>
    <w:p w14:paraId="4295CF3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Boyd, P. W., Claustre, H., Levy, M., Siegel, D. A., and Weber, T. 2019. Multi-faceted particle pumps drive carbon sequestration in the ocean. Nature, 568: 327–335.</w:t>
      </w:r>
    </w:p>
    <w:p w14:paraId="3F00A99E" w14:textId="77777777" w:rsidR="00FB15CD" w:rsidRPr="00160031"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Braun, C. D., Arostegui, M. C., Thorrold, S. R., Papastamatiou, Y. P., Gaube, P., Fontes, J., and </w:t>
      </w:r>
      <w:r w:rsidRPr="00160031">
        <w:rPr>
          <w:rFonts w:ascii="Times New Roman" w:hAnsi="Times New Roman" w:cs="Times New Roman"/>
          <w:lang w:val="en-GB"/>
        </w:rPr>
        <w:t>Afonso, P. 2022. The Functional and Ecological Significance of Deep Diving by Large Marine Predators. Annual Review of Marine Science, 14: 129–159.</w:t>
      </w:r>
    </w:p>
    <w:p w14:paraId="10B025C0" w14:textId="569634CF" w:rsidR="008E1CF6" w:rsidRPr="00D53C34" w:rsidRDefault="00160031" w:rsidP="009B21F2">
      <w:pPr>
        <w:pStyle w:val="Bibliography"/>
        <w:rPr>
          <w:rFonts w:ascii="Times New Roman" w:hAnsi="Times New Roman" w:cs="Times New Roman"/>
        </w:rPr>
      </w:pPr>
      <w:r w:rsidRPr="003C7A14">
        <w:rPr>
          <w:rFonts w:ascii="Times New Roman" w:hAnsi="Times New Roman" w:cs="Times New Roman"/>
        </w:rPr>
        <w:t>Braun, C. D., Gaube, P., Sinclair-Taylor, T. H., Skomal, G. B., and Thorrold, S. R. 2019. Mesoscale eddies release pelagic sharks from thermal constraints to foraging in the ocean twilight zone. Proceedings of the National Academy of Sciences, 116: 17187–17192.</w:t>
      </w:r>
      <w:r w:rsidR="008E1CF6" w:rsidRPr="00160031">
        <w:rPr>
          <w:rFonts w:ascii="Times New Roman" w:hAnsi="Times New Roman" w:cs="Times New Roman"/>
        </w:rPr>
        <w:t xml:space="preserve">Brett J. R. and Groves, T. D. D. 1979. Physiological energetics. </w:t>
      </w:r>
      <w:r w:rsidR="008E1CF6" w:rsidRPr="00160031">
        <w:rPr>
          <w:rFonts w:ascii="Times New Roman" w:hAnsi="Times New Roman" w:cs="Times New Roman"/>
          <w:i/>
          <w:iCs/>
        </w:rPr>
        <w:t>In</w:t>
      </w:r>
      <w:r w:rsidR="008E1CF6" w:rsidRPr="00160031">
        <w:rPr>
          <w:rFonts w:ascii="Times New Roman" w:hAnsi="Times New Roman" w:cs="Times New Roman"/>
        </w:rPr>
        <w:t xml:space="preserve"> Bioenergetics and Growth, </w:t>
      </w:r>
      <w:r w:rsidR="008E1CF6" w:rsidRPr="00160031">
        <w:rPr>
          <w:rFonts w:ascii="Times New Roman" w:hAnsi="Times New Roman" w:cs="Times New Roman"/>
          <w:i/>
          <w:iCs/>
        </w:rPr>
        <w:t xml:space="preserve">Edited by </w:t>
      </w:r>
      <w:r w:rsidR="008E1CF6" w:rsidRPr="00160031">
        <w:rPr>
          <w:rFonts w:ascii="Times New Roman" w:hAnsi="Times New Roman" w:cs="Times New Roman"/>
        </w:rPr>
        <w:t>W. S. H</w:t>
      </w:r>
      <w:r w:rsidR="008E1CF6" w:rsidRPr="00D53C34">
        <w:rPr>
          <w:rFonts w:ascii="Times New Roman" w:hAnsi="Times New Roman" w:cs="Times New Roman"/>
        </w:rPr>
        <w:t xml:space="preserve">oar and D. J. Randall. Academic Press, New York. pp. 279-352. </w:t>
      </w:r>
    </w:p>
    <w:p w14:paraId="1777F289"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Buesseler, K. O., Boyd, P. W., Black, E. E., and Siegel, D. A. 2020. Metrics that matter for assessing the ocean biological carbon pump. Proceedings of the National Academy of Sciences, 117: 9679–9687.</w:t>
      </w:r>
    </w:p>
    <w:p w14:paraId="6FA026F7" w14:textId="033B802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Burd, A. B., Hansell, D. A., Steinberg, D. K., Anderson, T. R., Arístegui, J., Baltar, F., Beaupré, S. R.,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2010. Assessing the apparent imbalance between geochemical and biochemical indicators of meso- and bathypelagic biological activity: What the @$♯! is wrong with present calculations of carbon budgets? Deep Sea Research Part II: Topical Studies in Oceanography, 57: 1557–1571.</w:t>
      </w:r>
    </w:p>
    <w:p w14:paraId="6E03D095"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Caiger, P. E., Lefebve, L. S., and Llopiz, J. K. 2021. Growth and reproduction in mesopelagic fishes: a literature synthesis. ICES Journal of Marine Science, 78: 765–781.</w:t>
      </w:r>
    </w:p>
    <w:p w14:paraId="2EB73948" w14:textId="221B3EFB" w:rsidR="00B02D5B" w:rsidRPr="00B02D5B" w:rsidRDefault="00B02D5B" w:rsidP="009B21F2">
      <w:pPr>
        <w:ind w:left="720" w:hanging="720"/>
        <w:rPr>
          <w:rFonts w:ascii="Times New Roman" w:eastAsia="Times New Roman" w:hAnsi="Times New Roman" w:cs="Times New Roman"/>
          <w:lang w:val="en-GB"/>
        </w:rPr>
      </w:pPr>
      <w:r w:rsidRPr="00D53C34">
        <w:rPr>
          <w:rFonts w:ascii="Times New Roman" w:eastAsia="Times New Roman" w:hAnsi="Times New Roman" w:cs="Times New Roman"/>
          <w:lang w:val="en-GB"/>
        </w:rPr>
        <w:t>Carpenter, K.E. (ed.) The living marine resources of the Western Central Atlantic. Volume 1: Introduction, molluscs, crustaceans, hagfishes, sharks, batoid fishes, and chimaeras. FAO Species Identification Guide for Fishery Purposes and American Society of Ichthyologists and Herpetologists Special Publication No. 5. Rome, FAO. 2002. pp. 1-600.</w:t>
      </w:r>
    </w:p>
    <w:p w14:paraId="14324271" w14:textId="1BC34EEA"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Clevenger, S. J., Benitez-Nelson, C. R., Roca-Martí, M., Bam, W., Estapa, M., Kenyon, J. A., Pike, S.,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Carbon and silica fluxes during a declining North Atlantic spring bloom as part of the EXPORTS program. Marine Chemistry, 258: 104346.</w:t>
      </w:r>
    </w:p>
    <w:p w14:paraId="672BB36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Lara-Lopez, A., and Anthony Koslow, J. 2015. Mesopelagic fish biomass in the southern California current ecosystem. Deep Sea Research Part II: Topical Studies in Oceanography, 112: 129–142.</w:t>
      </w:r>
    </w:p>
    <w:p w14:paraId="128D7146"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C., Checkley, D. M., Koslow, J. A., and Barlow, J. 2013. Carbon export mediated by mesopelagic fishes in the northeast Pacific Ocean. Progress in Oceanography, 116: 14–30.</w:t>
      </w:r>
    </w:p>
    <w:p w14:paraId="573F4685" w14:textId="4A6EE3F6" w:rsidR="00FB15CD" w:rsidRPr="00B46D4F"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de Boyer Montégut, C., Madec, G., Fischer, A. S., Lazar, A., and Iudicone, D. 2004. Mixed layer depth over the global ocean: An examination of profile data and a profile-based climatology. Journal of Geophysical Research: Oceans, 109. </w:t>
      </w:r>
    </w:p>
    <w:p w14:paraId="61F9D07A" w14:textId="674FC031" w:rsidR="00B46D4F" w:rsidRDefault="00B46D4F" w:rsidP="009B21F2">
      <w:pPr>
        <w:ind w:left="720" w:hanging="720"/>
        <w:rPr>
          <w:rFonts w:ascii="Times New Roman" w:hAnsi="Times New Roman" w:cs="Times New Roman"/>
          <w:color w:val="1C1D1E"/>
          <w:shd w:val="clear" w:color="auto" w:fill="FFFFFF"/>
        </w:rPr>
      </w:pPr>
      <w:r w:rsidRPr="00B46D4F">
        <w:rPr>
          <w:rStyle w:val="author"/>
          <w:rFonts w:ascii="Times New Roman" w:hAnsi="Times New Roman" w:cs="Times New Roman"/>
          <w:color w:val="1C1D1E"/>
        </w:rPr>
        <w:t>de Melo Viríssimo, F.</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Martin, A. P.</w:t>
      </w:r>
      <w:r w:rsidRPr="00B46D4F">
        <w:rPr>
          <w:rFonts w:ascii="Times New Roman" w:hAnsi="Times New Roman" w:cs="Times New Roman"/>
          <w:color w:val="1C1D1E"/>
          <w:shd w:val="clear" w:color="auto" w:fill="FFFFFF"/>
        </w:rPr>
        <w:t>, &amp;</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Henson, S. A.</w:t>
      </w:r>
      <w:r w:rsidRPr="00B46D4F">
        <w:rPr>
          <w:rStyle w:val="apple-converted-space"/>
          <w:rFonts w:ascii="Times New Roman" w:hAnsi="Times New Roman" w:cs="Times New Roman"/>
          <w:color w:val="1C1D1E"/>
          <w:shd w:val="clear" w:color="auto" w:fill="FFFFFF"/>
        </w:rPr>
        <w:t> </w:t>
      </w:r>
      <w:r w:rsidRPr="00B46D4F">
        <w:rPr>
          <w:rFonts w:ascii="Times New Roman" w:hAnsi="Times New Roman" w:cs="Times New Roman"/>
          <w:color w:val="1C1D1E"/>
          <w:shd w:val="clear" w:color="auto" w:fill="FFFFFF"/>
        </w:rPr>
        <w:t>(</w:t>
      </w:r>
      <w:r w:rsidRPr="00B46D4F">
        <w:rPr>
          <w:rStyle w:val="pubyear"/>
          <w:rFonts w:ascii="Times New Roman" w:hAnsi="Times New Roman" w:cs="Times New Roman"/>
          <w:color w:val="1C1D1E"/>
        </w:rPr>
        <w:t>2022</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rticletitle"/>
          <w:rFonts w:ascii="Times New Roman" w:hAnsi="Times New Roman" w:cs="Times New Roman"/>
          <w:color w:val="1C1D1E"/>
        </w:rPr>
        <w:t>Influence of seasonal variability in flux attenuation on global organic carbon fluxes and n</w:t>
      </w:r>
      <w:r w:rsidRPr="00EC3621">
        <w:rPr>
          <w:rStyle w:val="articletitle"/>
          <w:rFonts w:ascii="Times New Roman" w:hAnsi="Times New Roman" w:cs="Times New Roman"/>
          <w:color w:val="1C1D1E"/>
        </w:rPr>
        <w:t>utrient distributions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Fonts w:ascii="Times New Roman" w:hAnsi="Times New Roman" w:cs="Times New Roman"/>
          <w:color w:val="1C1D1E"/>
        </w:rPr>
        <w:t>Global Biogeochemical Cycles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Style w:val="vol"/>
          <w:rFonts w:ascii="Times New Roman" w:hAnsi="Times New Roman" w:cs="Times New Roman"/>
          <w:color w:val="1C1D1E"/>
        </w:rPr>
        <w:t>36</w:t>
      </w:r>
      <w:r w:rsidR="00EC3621">
        <w:rPr>
          <w:rFonts w:ascii="Times New Roman" w:hAnsi="Times New Roman" w:cs="Times New Roman"/>
          <w:color w:val="1C1D1E"/>
          <w:shd w:val="clear" w:color="auto" w:fill="FFFFFF"/>
        </w:rPr>
        <w:t>:</w:t>
      </w:r>
      <w:r w:rsidRPr="00B46D4F">
        <w:rPr>
          <w:rStyle w:val="citedissue"/>
          <w:rFonts w:ascii="Times New Roman" w:hAnsi="Times New Roman" w:cs="Times New Roman"/>
          <w:color w:val="1C1D1E"/>
        </w:rPr>
        <w:t>2</w:t>
      </w:r>
      <w:r w:rsidRPr="00B46D4F">
        <w:rPr>
          <w:rFonts w:ascii="Times New Roman" w:hAnsi="Times New Roman" w:cs="Times New Roman"/>
          <w:color w:val="1C1D1E"/>
          <w:shd w:val="clear" w:color="auto" w:fill="FFFFFF"/>
        </w:rPr>
        <w:t xml:space="preserve"> e2021GB007101.</w:t>
      </w:r>
    </w:p>
    <w:p w14:paraId="39887417" w14:textId="77777777" w:rsidR="00D61D41" w:rsidRPr="00D61D41" w:rsidRDefault="00E64DBA" w:rsidP="009B21F2">
      <w:pPr>
        <w:pStyle w:val="NormalWeb"/>
        <w:ind w:left="720" w:hanging="720"/>
        <w:rPr>
          <w:color w:val="1C1D1E"/>
          <w:shd w:val="clear" w:color="auto" w:fill="FFFFFF"/>
        </w:rPr>
      </w:pPr>
      <w:r w:rsidRPr="00B46D4F">
        <w:rPr>
          <w:rStyle w:val="author"/>
          <w:color w:val="1C1D1E"/>
        </w:rPr>
        <w:t>de Melo Viríssimo, F.</w:t>
      </w:r>
      <w:r w:rsidRPr="00B46D4F">
        <w:rPr>
          <w:color w:val="1C1D1E"/>
          <w:shd w:val="clear" w:color="auto" w:fill="FFFFFF"/>
        </w:rPr>
        <w:t>,</w:t>
      </w:r>
      <w:r w:rsidRPr="00B46D4F">
        <w:rPr>
          <w:rStyle w:val="apple-converted-space"/>
          <w:color w:val="1C1D1E"/>
          <w:shd w:val="clear" w:color="auto" w:fill="FFFFFF"/>
        </w:rPr>
        <w:t> </w:t>
      </w:r>
      <w:r w:rsidRPr="00B46D4F">
        <w:rPr>
          <w:rStyle w:val="author"/>
          <w:color w:val="1C1D1E"/>
        </w:rPr>
        <w:t>Martin, A. P.</w:t>
      </w:r>
      <w:r w:rsidRPr="00B46D4F">
        <w:rPr>
          <w:color w:val="1C1D1E"/>
          <w:shd w:val="clear" w:color="auto" w:fill="FFFFFF"/>
        </w:rPr>
        <w:t>, &amp;</w:t>
      </w:r>
      <w:r w:rsidRPr="00B46D4F">
        <w:rPr>
          <w:rStyle w:val="apple-converted-space"/>
          <w:color w:val="1C1D1E"/>
          <w:shd w:val="clear" w:color="auto" w:fill="FFFFFF"/>
        </w:rPr>
        <w:t> </w:t>
      </w:r>
      <w:r w:rsidRPr="00B46D4F">
        <w:rPr>
          <w:rStyle w:val="author"/>
          <w:color w:val="1C1D1E"/>
        </w:rPr>
        <w:t>Henson, S. A.</w:t>
      </w:r>
      <w:r w:rsidRPr="00B46D4F">
        <w:rPr>
          <w:rStyle w:val="apple-converted-space"/>
          <w:color w:val="1C1D1E"/>
          <w:shd w:val="clear" w:color="auto" w:fill="FFFFFF"/>
        </w:rPr>
        <w:t> </w:t>
      </w:r>
      <w:r w:rsidRPr="00B46D4F">
        <w:rPr>
          <w:color w:val="1C1D1E"/>
          <w:shd w:val="clear" w:color="auto" w:fill="FFFFFF"/>
        </w:rPr>
        <w:t>(</w:t>
      </w:r>
      <w:r w:rsidRPr="00B46D4F">
        <w:rPr>
          <w:rStyle w:val="pubyear"/>
          <w:color w:val="1C1D1E"/>
        </w:rPr>
        <w:t>202</w:t>
      </w:r>
      <w:r>
        <w:rPr>
          <w:rStyle w:val="pubyear"/>
          <w:color w:val="1C1D1E"/>
        </w:rPr>
        <w:t>4</w:t>
      </w:r>
      <w:r w:rsidRPr="00B46D4F">
        <w:rPr>
          <w:color w:val="1C1D1E"/>
          <w:shd w:val="clear" w:color="auto" w:fill="FFFFFF"/>
        </w:rPr>
        <w:t>).</w:t>
      </w:r>
      <w:r w:rsidRPr="00B46D4F">
        <w:rPr>
          <w:rStyle w:val="apple-converted-space"/>
          <w:color w:val="1C1D1E"/>
          <w:shd w:val="clear" w:color="auto" w:fill="FFFFFF"/>
        </w:rPr>
        <w:t> </w:t>
      </w:r>
      <w:r>
        <w:rPr>
          <w:rStyle w:val="articletitle"/>
          <w:color w:val="1C1D1E"/>
        </w:rPr>
        <w:t>Seasonality in carbon flux attenuation explains spatial variability in transfer efficiency</w:t>
      </w:r>
      <w:r w:rsidRPr="00EC3621">
        <w:rPr>
          <w:color w:val="1C1D1E"/>
          <w:shd w:val="clear" w:color="auto" w:fill="FFFFFF"/>
        </w:rPr>
        <w:t>.</w:t>
      </w:r>
      <w:r w:rsidRPr="00EC3621">
        <w:rPr>
          <w:rStyle w:val="apple-converted-space"/>
          <w:color w:val="1C1D1E"/>
          <w:shd w:val="clear" w:color="auto" w:fill="FFFFFF"/>
        </w:rPr>
        <w:t> </w:t>
      </w:r>
      <w:r w:rsidRPr="00EC3621">
        <w:rPr>
          <w:color w:val="1C1D1E"/>
        </w:rPr>
        <w:t xml:space="preserve">Geophysical Research </w:t>
      </w:r>
      <w:r w:rsidRPr="00160031">
        <w:rPr>
          <w:color w:val="1C1D1E"/>
        </w:rPr>
        <w:t>Letters</w:t>
      </w:r>
      <w:r w:rsidRPr="00160031">
        <w:rPr>
          <w:color w:val="1C1D1E"/>
          <w:shd w:val="clear" w:color="auto" w:fill="FFFFFF"/>
        </w:rPr>
        <w:t>,</w:t>
      </w:r>
      <w:r w:rsidRPr="00160031">
        <w:rPr>
          <w:rStyle w:val="apple-converted-space"/>
          <w:color w:val="1C1D1E"/>
          <w:shd w:val="clear" w:color="auto" w:fill="FFFFFF"/>
        </w:rPr>
        <w:t> </w:t>
      </w:r>
      <w:r w:rsidRPr="00160031">
        <w:rPr>
          <w:rStyle w:val="vol"/>
          <w:color w:val="1C1D1E"/>
        </w:rPr>
        <w:t>15</w:t>
      </w:r>
      <w:r w:rsidR="00EC3621" w:rsidRPr="00160031">
        <w:rPr>
          <w:color w:val="1C1D1E"/>
          <w:shd w:val="clear" w:color="auto" w:fill="FFFFFF"/>
        </w:rPr>
        <w:t>:</w:t>
      </w:r>
      <w:r w:rsidRPr="00160031">
        <w:rPr>
          <w:rStyle w:val="citedissue"/>
          <w:color w:val="1C1D1E"/>
        </w:rPr>
        <w:t>4</w:t>
      </w:r>
      <w:r w:rsidRPr="00D61D41">
        <w:rPr>
          <w:color w:val="1C1D1E"/>
          <w:shd w:val="clear" w:color="auto" w:fill="FFFFFF"/>
        </w:rPr>
        <w:t xml:space="preserve">, </w:t>
      </w:r>
      <w:r w:rsidRPr="00D61D41">
        <w:rPr>
          <w:color w:val="1C1D1E"/>
        </w:rPr>
        <w:t>e2023GL107050</w:t>
      </w:r>
      <w:r w:rsidRPr="00D61D41">
        <w:rPr>
          <w:color w:val="1C1D1E"/>
          <w:shd w:val="clear" w:color="auto" w:fill="FFFFFF"/>
        </w:rPr>
        <w:t>.</w:t>
      </w:r>
    </w:p>
    <w:p w14:paraId="5998DF3C" w14:textId="47549844" w:rsidR="00D61D41" w:rsidRPr="00D61D41" w:rsidRDefault="00D61D41" w:rsidP="009B21F2">
      <w:pPr>
        <w:pStyle w:val="NormalWeb"/>
        <w:ind w:left="720" w:hanging="720"/>
        <w:rPr>
          <w:color w:val="1C1D1E"/>
          <w:shd w:val="clear" w:color="auto" w:fill="FFFFFF"/>
        </w:rPr>
      </w:pPr>
      <w:r w:rsidRPr="003C7A14">
        <w:t>Durfort, A., Mariani, G., Tulloch, V., Savoca, M. S., Troussellier, M., and Mouillot, D. 2022. Recovery of carbon benefits by overharvested baleen whale populations is threatened by climate change. Proceedings of the Royal Society B: Biological Sciences, 289: 20220375.</w:t>
      </w:r>
    </w:p>
    <w:p w14:paraId="2605F10B" w14:textId="1A90A14B" w:rsidR="00160031" w:rsidRPr="00D61D41" w:rsidRDefault="00160031" w:rsidP="009B21F2">
      <w:pPr>
        <w:pStyle w:val="NormalWeb"/>
        <w:ind w:left="720" w:hanging="720"/>
        <w:rPr>
          <w:rFonts w:eastAsia="Calibri"/>
          <w:color w:val="1C1D1E"/>
          <w:shd w:val="clear" w:color="auto" w:fill="FFFFFF"/>
          <w:lang w:val="en-US" w:eastAsia="en-US"/>
        </w:rPr>
      </w:pPr>
      <w:r w:rsidRPr="003C7A14">
        <w:rPr>
          <w:rFonts w:eastAsia="Calibri"/>
          <w:lang w:val="en-US" w:eastAsia="en-US"/>
        </w:rPr>
        <w:t>Eden, B. R., Steinberg, D. K., Goldthwait, S. A., and McGillicuddy, D. J. 2009. Zooplankton community structure in a cyclonic and mode-water eddy in the Sargasso Sea. Deep Sea Research Part I: Oceanographic Research Papers, 56: 1757–1776.</w:t>
      </w:r>
    </w:p>
    <w:p w14:paraId="31815015" w14:textId="158247D3" w:rsidR="00FB15CD" w:rsidRPr="003C7A14" w:rsidRDefault="00160031" w:rsidP="009B21F2">
      <w:pPr>
        <w:pStyle w:val="Bibliography"/>
        <w:rPr>
          <w:rFonts w:ascii="Times New Roman" w:hAnsi="Times New Roman" w:cs="Times New Roman"/>
          <w:lang w:val="en-GB"/>
        </w:rPr>
      </w:pPr>
      <w:r w:rsidRPr="003C7A14">
        <w:rPr>
          <w:rFonts w:ascii="Times New Roman" w:hAnsi="Times New Roman" w:cs="Times New Roman"/>
        </w:rPr>
        <w:t>Estapa, M. L., Durkin, C. A., Slade, W. H., Huffard, C. L., O’Neill, S. P., and Omand, M. M. 2023. A new, global optical sediment trap calibration. Limnology and Oceanography: Methods: lom3.10592.</w:t>
      </w:r>
      <w:r w:rsidR="001A25A9">
        <w:rPr>
          <w:rFonts w:ascii="Times New Roman" w:hAnsi="Times New Roman" w:cs="Times New Roman"/>
        </w:rPr>
        <w:t xml:space="preserve"> </w:t>
      </w:r>
      <w:r w:rsidR="00FB15CD" w:rsidRPr="003C7A14">
        <w:rPr>
          <w:rFonts w:ascii="Times New Roman" w:hAnsi="Times New Roman" w:cs="Times New Roman"/>
          <w:lang w:val="en-GB"/>
        </w:rPr>
        <w:t>Gj</w:t>
      </w:r>
      <w:r w:rsidR="008E1CF6" w:rsidRPr="003C7A14">
        <w:rPr>
          <w:rFonts w:ascii="Times New Roman" w:hAnsi="Times New Roman" w:cs="Times New Roman"/>
        </w:rPr>
        <w:t>øs</w:t>
      </w:r>
      <w:r w:rsidR="00FB15CD" w:rsidRPr="003C7A14">
        <w:rPr>
          <w:rFonts w:ascii="Times New Roman" w:hAnsi="Times New Roman" w:cs="Times New Roman"/>
          <w:lang w:val="en-GB"/>
        </w:rPr>
        <w:t>æter, J. 1973. Age, growth, and mortality of the mygtophid</w:t>
      </w:r>
      <w:r w:rsidR="00FB15CD" w:rsidRPr="00D53C34">
        <w:rPr>
          <w:rFonts w:ascii="Times New Roman" w:hAnsi="Times New Roman" w:cs="Times New Roman"/>
          <w:lang w:val="en-GB"/>
        </w:rPr>
        <w:t xml:space="preserve"> </w:t>
      </w:r>
      <w:r w:rsidR="00FB15CD" w:rsidRPr="003C7A14">
        <w:rPr>
          <w:rFonts w:ascii="Times New Roman" w:hAnsi="Times New Roman" w:cs="Times New Roman"/>
          <w:lang w:val="en-GB"/>
        </w:rPr>
        <w:t xml:space="preserve">fish, </w:t>
      </w:r>
      <w:r w:rsidR="00FB15CD" w:rsidRPr="003C7A14">
        <w:rPr>
          <w:rFonts w:ascii="Times New Roman" w:hAnsi="Times New Roman" w:cs="Times New Roman"/>
          <w:i/>
          <w:iCs/>
          <w:lang w:val="en-GB"/>
        </w:rPr>
        <w:t>Benthosema glaciale</w:t>
      </w:r>
      <w:r w:rsidR="00FB15CD" w:rsidRPr="003C7A14">
        <w:rPr>
          <w:rFonts w:ascii="Times New Roman" w:hAnsi="Times New Roman" w:cs="Times New Roman"/>
          <w:lang w:val="en-GB"/>
        </w:rPr>
        <w:t xml:space="preserve"> (Reinhardt), from Western Norway. Sarsia, 52: 1–14.</w:t>
      </w:r>
    </w:p>
    <w:p w14:paraId="09F702C0" w14:textId="26ADA7E8" w:rsidR="008E1CF6" w:rsidRPr="003C7A14" w:rsidRDefault="008E1CF6" w:rsidP="009B21F2">
      <w:pPr>
        <w:pStyle w:val="Bibliography"/>
        <w:rPr>
          <w:rFonts w:ascii="Times New Roman" w:hAnsi="Times New Roman" w:cs="Times New Roman"/>
          <w:lang w:val="en-GB"/>
        </w:rPr>
      </w:pPr>
      <w:r w:rsidRPr="003C7A14">
        <w:rPr>
          <w:rFonts w:ascii="Times New Roman" w:hAnsi="Times New Roman" w:cs="Times New Roman"/>
          <w:lang w:val="en-GB"/>
        </w:rPr>
        <w:t>Gj</w:t>
      </w:r>
      <w:r w:rsidRPr="003C7A14">
        <w:rPr>
          <w:rFonts w:ascii="Times New Roman" w:hAnsi="Times New Roman" w:cs="Times New Roman"/>
        </w:rPr>
        <w:t>øs</w:t>
      </w:r>
      <w:r w:rsidRPr="003C7A14">
        <w:rPr>
          <w:rFonts w:ascii="Times New Roman" w:hAnsi="Times New Roman" w:cs="Times New Roman"/>
          <w:lang w:val="en-GB"/>
        </w:rPr>
        <w:t>æter</w:t>
      </w:r>
      <w:r w:rsidR="00FB15CD" w:rsidRPr="003C7A14">
        <w:rPr>
          <w:rFonts w:ascii="Times New Roman" w:hAnsi="Times New Roman" w:cs="Times New Roman"/>
          <w:lang w:val="en-GB"/>
        </w:rPr>
        <w:t xml:space="preserve">, J. </w:t>
      </w:r>
      <w:r w:rsidRPr="003C7A14">
        <w:rPr>
          <w:rFonts w:ascii="Times New Roman" w:hAnsi="Times New Roman" w:cs="Times New Roman"/>
          <w:lang w:val="en-GB"/>
        </w:rPr>
        <w:t xml:space="preserve">and Kawaguchi, K. 1980. A review of the world resources of mesopelagic fish. FAO Fisheries Technical Paper No. 193. </w:t>
      </w:r>
    </w:p>
    <w:p w14:paraId="2071EE54" w14:textId="710A3481" w:rsidR="00FE32F7" w:rsidRPr="003C7A14" w:rsidRDefault="00FE32F7" w:rsidP="003C7A14">
      <w:pPr>
        <w:shd w:val="clear" w:color="auto" w:fill="FFFF00"/>
        <w:ind w:left="720" w:hanging="720"/>
        <w:rPr>
          <w:lang w:val="en-GB"/>
        </w:rPr>
      </w:pPr>
      <w:r w:rsidRPr="003C7A14">
        <w:rPr>
          <w:rFonts w:ascii="Times New Roman" w:eastAsia="Times New Roman" w:hAnsi="Times New Roman" w:cs="Times New Roman"/>
          <w:lang w:val="en-GB"/>
        </w:rPr>
        <w:t>Goldthwait,</w:t>
      </w:r>
      <w:r w:rsidR="00EC7542" w:rsidRPr="003C7A14">
        <w:rPr>
          <w:rFonts w:ascii="Times New Roman" w:eastAsia="Times New Roman" w:hAnsi="Times New Roman" w:cs="Times New Roman"/>
          <w:lang w:val="en-GB"/>
        </w:rPr>
        <w:t xml:space="preserve"> S. and Steinberg,</w:t>
      </w:r>
      <w:r w:rsidRPr="003C7A14">
        <w:rPr>
          <w:rFonts w:ascii="Times New Roman" w:eastAsia="Times New Roman" w:hAnsi="Times New Roman" w:cs="Times New Roman"/>
          <w:lang w:val="en-GB"/>
        </w:rPr>
        <w:t xml:space="preserve"> D.K. 2008. </w:t>
      </w:r>
      <w:r w:rsidR="00EC7542" w:rsidRPr="003C7A14">
        <w:rPr>
          <w:rFonts w:ascii="Times New Roman" w:eastAsia="Times New Roman" w:hAnsi="Times New Roman" w:cs="Times New Roman"/>
          <w:lang w:val="en-GB"/>
        </w:rPr>
        <w:t xml:space="preserve">Elevated biomass of mesozooplankton and enhanced fecal </w:t>
      </w:r>
      <w:r w:rsidR="00E0123F" w:rsidRPr="003C7A14">
        <w:rPr>
          <w:rFonts w:ascii="Times New Roman" w:eastAsia="Times New Roman" w:hAnsi="Times New Roman" w:cs="Times New Roman"/>
          <w:lang w:val="en-GB"/>
        </w:rPr>
        <w:t>pe</w:t>
      </w:r>
      <w:r w:rsidR="00EC7542" w:rsidRPr="003C7A14">
        <w:rPr>
          <w:rFonts w:ascii="Times New Roman" w:eastAsia="Times New Roman" w:hAnsi="Times New Roman" w:cs="Times New Roman"/>
          <w:lang w:val="en-GB"/>
        </w:rPr>
        <w:t>llet flu</w:t>
      </w:r>
      <w:r w:rsidR="00E0123F" w:rsidRPr="003C7A14">
        <w:rPr>
          <w:rFonts w:ascii="Times New Roman" w:eastAsia="Times New Roman" w:hAnsi="Times New Roman" w:cs="Times New Roman"/>
          <w:lang w:val="en-GB"/>
        </w:rPr>
        <w:t>x</w:t>
      </w:r>
      <w:r w:rsidR="00EC7542" w:rsidRPr="003C7A14">
        <w:rPr>
          <w:rFonts w:ascii="Times New Roman" w:eastAsia="Times New Roman" w:hAnsi="Times New Roman" w:cs="Times New Roman"/>
          <w:lang w:val="en-GB"/>
        </w:rPr>
        <w:t xml:space="preserve"> in cyclonic and mode-water eddies in the Sargasso Sea. Deep Sea Research Part II: Topical Studies in Oceanography. 55:1360-1377. </w:t>
      </w:r>
    </w:p>
    <w:p w14:paraId="381EF08A" w14:textId="4261B442" w:rsidR="00FB15CD" w:rsidRPr="003C7A14" w:rsidRDefault="00FB15CD" w:rsidP="009B21F2">
      <w:pPr>
        <w:pStyle w:val="Bibliography"/>
        <w:rPr>
          <w:rFonts w:ascii="Times New Roman" w:hAnsi="Times New Roman" w:cs="Times New Roman"/>
          <w:lang w:val="en-GB"/>
        </w:rPr>
      </w:pPr>
      <w:r w:rsidRPr="003C7A14">
        <w:rPr>
          <w:rFonts w:ascii="Times New Roman" w:hAnsi="Times New Roman" w:cs="Times New Roman"/>
          <w:lang w:val="en-GB"/>
        </w:rPr>
        <w:t xml:space="preserve">Gorsky, G., Ohman, M. D., Picheral, M., Gasparini, S., Stemmann, L., Romagnan, J.-B., Cawood, A., </w:t>
      </w:r>
      <w:r w:rsidR="00C22229" w:rsidRPr="003C7A14">
        <w:rPr>
          <w:rFonts w:ascii="Times New Roman" w:hAnsi="Times New Roman" w:cs="Times New Roman"/>
          <w:i/>
          <w:iCs/>
          <w:lang w:val="en-GB"/>
        </w:rPr>
        <w:t>et al.,</w:t>
      </w:r>
      <w:r w:rsidRPr="003C7A14">
        <w:rPr>
          <w:rFonts w:ascii="Times New Roman" w:hAnsi="Times New Roman" w:cs="Times New Roman"/>
          <w:lang w:val="en-GB"/>
        </w:rPr>
        <w:t xml:space="preserve"> 2010. Digital zooplankton image analysis using the ZooScan integrated system. Journal of Plankton Research, 32: 285–303.</w:t>
      </w:r>
    </w:p>
    <w:p w14:paraId="15FEB308" w14:textId="77777777" w:rsidR="00FB15CD" w:rsidRDefault="00FB15CD" w:rsidP="009B21F2">
      <w:pPr>
        <w:pStyle w:val="Bibliography"/>
        <w:rPr>
          <w:rFonts w:ascii="Times New Roman" w:hAnsi="Times New Roman" w:cs="Times New Roman"/>
          <w:lang w:val="en-GB"/>
        </w:rPr>
      </w:pPr>
      <w:r w:rsidRPr="003C7A14">
        <w:rPr>
          <w:rFonts w:ascii="Times New Roman" w:hAnsi="Times New Roman" w:cs="Times New Roman"/>
          <w:lang w:val="en-GB"/>
        </w:rPr>
        <w:t>Govindarajan, A. F., Francolini, R. D., Jech, J. M., Lavery, A. C., Llopiz, J. K., Wiebe, P. H., and Zhang, W. (Gordon). 2021. Exploring the Use of Environmental DNA (eDNA) to Detect Animal Taxa in the Mesopelagic Zone. Frontiers in Ecology and Evolution, 9:</w:t>
      </w:r>
      <w:r w:rsidRPr="00D53C34">
        <w:rPr>
          <w:rFonts w:ascii="Times New Roman" w:hAnsi="Times New Roman" w:cs="Times New Roman"/>
          <w:lang w:val="en-GB"/>
        </w:rPr>
        <w:t xml:space="preserve"> 574877.</w:t>
      </w:r>
    </w:p>
    <w:p w14:paraId="479068E5" w14:textId="77777777" w:rsidR="004751F9" w:rsidRDefault="004751F9" w:rsidP="009B21F2">
      <w:pPr>
        <w:pStyle w:val="Bibliography"/>
        <w:rPr>
          <w:rFonts w:ascii="Times New Roman" w:hAnsi="Times New Roman" w:cs="Times New Roman"/>
        </w:rPr>
      </w:pPr>
      <w:r w:rsidRPr="00276667">
        <w:rPr>
          <w:rFonts w:ascii="Times New Roman" w:hAnsi="Times New Roman" w:cs="Times New Roman"/>
        </w:rPr>
        <w:t xml:space="preserve">Govindarajan, A. F., Llopiz, J. K., Caiger, P. E., Jech, J. M., Lavery, A. C., McMonagle, H., Wiebe, P. H., </w:t>
      </w:r>
      <w:r w:rsidRPr="00276667">
        <w:rPr>
          <w:rFonts w:ascii="Times New Roman" w:hAnsi="Times New Roman" w:cs="Times New Roman"/>
          <w:i/>
          <w:iCs/>
        </w:rPr>
        <w:t>et al.</w:t>
      </w:r>
      <w:r w:rsidRPr="00276667">
        <w:rPr>
          <w:rFonts w:ascii="Times New Roman" w:hAnsi="Times New Roman" w:cs="Times New Roman"/>
        </w:rPr>
        <w:t xml:space="preserve"> 2023. Assessing mesopelagic fish diversity and diel vertical migration with environmental DNA. Frontiers in Marine Science, 10: 1219993.</w:t>
      </w:r>
    </w:p>
    <w:p w14:paraId="5CAEE6FB" w14:textId="77777777" w:rsidR="004751F9" w:rsidRPr="003C7A14" w:rsidRDefault="004751F9" w:rsidP="003C7A14">
      <w:pPr>
        <w:ind w:left="720" w:hanging="720"/>
        <w:rPr>
          <w:lang w:val="en-GB"/>
        </w:rPr>
      </w:pPr>
    </w:p>
    <w:p w14:paraId="4BD7014E" w14:textId="45A07269" w:rsidR="00227EF8" w:rsidRPr="00D53C34" w:rsidRDefault="008E1CF6" w:rsidP="009B21F2">
      <w:pPr>
        <w:spacing w:after="240"/>
        <w:ind w:left="720" w:hanging="720"/>
        <w:rPr>
          <w:rFonts w:ascii="Times New Roman" w:hAnsi="Times New Roman" w:cs="Times New Roman"/>
          <w:color w:val="000000"/>
        </w:rPr>
      </w:pPr>
      <w:r w:rsidRPr="00D53C34">
        <w:rPr>
          <w:rFonts w:ascii="Times New Roman" w:hAnsi="Times New Roman" w:cs="Times New Roman"/>
          <w:color w:val="000000"/>
        </w:rPr>
        <w:t>Gunderson, D. R. </w:t>
      </w:r>
      <w:r w:rsidRPr="00D53C34">
        <w:rPr>
          <w:rFonts w:ascii="Times New Roman" w:hAnsi="Times New Roman" w:cs="Times New Roman"/>
          <w:i/>
          <w:iCs/>
          <w:color w:val="000000"/>
        </w:rPr>
        <w:t>Surveys of Fisheries Resources</w:t>
      </w:r>
      <w:r w:rsidRPr="00D53C34">
        <w:rPr>
          <w:rFonts w:ascii="Times New Roman" w:hAnsi="Times New Roman" w:cs="Times New Roman"/>
          <w:color w:val="000000"/>
        </w:rPr>
        <w:t> (John Wiley, New York, 1993).</w:t>
      </w:r>
    </w:p>
    <w:p w14:paraId="5A458798" w14:textId="266CA501" w:rsidR="00FB15CD" w:rsidRDefault="00FB15CD" w:rsidP="009B21F2">
      <w:pPr>
        <w:spacing w:after="240"/>
        <w:ind w:left="720" w:hanging="720"/>
        <w:rPr>
          <w:rFonts w:ascii="Times New Roman" w:hAnsi="Times New Roman" w:cs="Times New Roman"/>
          <w:lang w:val="en-GB"/>
        </w:rPr>
      </w:pPr>
      <w:r w:rsidRPr="00D53C34">
        <w:rPr>
          <w:rFonts w:ascii="Times New Roman" w:hAnsi="Times New Roman" w:cs="Times New Roman"/>
          <w:lang w:val="en-GB"/>
        </w:rPr>
        <w:t xml:space="preserve">Hartman, S. E., Bett, B. J., Durden, J. M., Henson, S. A., Iversen, M., Jeffreys, R. M., Horton, T.,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Enduring science: Three decades of observing the Northeast Atlantic from the Porcupine Abyssal Plain Sustained Observatory (PAP-SO). Progress in Oceanography, 191: 102508.</w:t>
      </w:r>
    </w:p>
    <w:p w14:paraId="12EF7BD9" w14:textId="6829C039" w:rsidR="00701E69" w:rsidRPr="00701E69" w:rsidRDefault="00701E69" w:rsidP="009B21F2">
      <w:pPr>
        <w:spacing w:after="240"/>
        <w:ind w:left="720" w:hanging="720"/>
        <w:rPr>
          <w:rFonts w:ascii="Times New Roman" w:hAnsi="Times New Roman" w:cs="Times New Roman"/>
          <w:lang w:val="en-GB"/>
        </w:rPr>
      </w:pPr>
      <w:r w:rsidRPr="00701E69">
        <w:rPr>
          <w:rFonts w:ascii="Times New Roman" w:hAnsi="Times New Roman" w:cs="Times New Roman"/>
        </w:rPr>
        <w:lastRenderedPageBreak/>
        <w:t>Henson, S.A., Yool, A., Sanders, R., 2015. Variability in efficiency of particulate organic carbon export: a model study. Global Biogeochem</w:t>
      </w:r>
      <w:r w:rsidR="00EC3621">
        <w:rPr>
          <w:rFonts w:ascii="Times New Roman" w:hAnsi="Times New Roman" w:cs="Times New Roman"/>
        </w:rPr>
        <w:t>ical</w:t>
      </w:r>
      <w:r w:rsidRPr="00701E69">
        <w:rPr>
          <w:rFonts w:ascii="Times New Roman" w:hAnsi="Times New Roman" w:cs="Times New Roman"/>
        </w:rPr>
        <w:t xml:space="preserve"> Cycles 29, 33–45. </w:t>
      </w:r>
    </w:p>
    <w:p w14:paraId="386FAE15" w14:textId="233E3996"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Hernández-León, S., Olivar, M. P., Fernández de Puelles, M. L., Bode, A., Castellón, A., López-Pérez, C., Tuset, V.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2019. Zooplankton and Micronekton Active Flux Across the Tropical and Subtropical Atlantic Ocean. Frontiers in Marine Science, 6: 535.</w:t>
      </w:r>
    </w:p>
    <w:p w14:paraId="2F7629A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Hidaka, K., Kawaguchi, K., Murakami, M., and Takahashi, M. 2001. Downward transport of organic carbon by diel migratory micronekton in the western equatorial Paci"c: Its quantitative and qualitative importance: 17.</w:t>
      </w:r>
    </w:p>
    <w:p w14:paraId="6327E2B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Hudson, J. M., Steinberg, D. K., Sutton, T. T., Graves, J. E., and Latour, R. J. 2014. Myctophid feeding ecology and carbon transport along the northern Mid-Atlantic Ridge. Deep Sea Research Part I: Oceanographic Research Papers, 93: 104–116.</w:t>
      </w:r>
    </w:p>
    <w:p w14:paraId="0C30C55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Iglesias, I. S., Santora, J. A., Fiechter, J., and Field, J. C. 2023. Mesopelagic fishes are important prey for a diversity of predators. Frontiers in Marine Science, 10: 1220088.</w:t>
      </w:r>
    </w:p>
    <w:p w14:paraId="461086E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Ikeda, T. 2016. Routine metabolic rates of pelagic marine fishes and cephalopods as a function of body mass, habitat temperature and habitat depth. Journal of Experimental Marine Biology and Ecology, 480: 74–86.</w:t>
      </w:r>
    </w:p>
    <w:p w14:paraId="0314515F" w14:textId="56FDE312"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Irigoien, X., Klevjer, T. A., Røstad, A., Martinez, U., Boyra, G., Acuña, J. L., Bode,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2014. Large mesopelagic fishes biomass and trophic efficiency in the open ocean. Nature Communications, 5: 3271.</w:t>
      </w:r>
    </w:p>
    <w:p w14:paraId="3D8249E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Jennings, S., Mélin, F., Blanchard, J. L., Forster, R. M., Dulvy, N. K., and Wilson, R. W. 2008. Global-scale predictions of community and ecosystem properties from simple ecological theory. Proceedings of the Royal Society B: Biological Sciences, 275: 1375–1383.</w:t>
      </w:r>
    </w:p>
    <w:p w14:paraId="4A59289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Jin, D., Hoagland, P., and Buesseler, K. O. 2020. The value of scientific research on the ocean’s biological carbon pump. Science of The Total Environment, 749: 141357.</w:t>
      </w:r>
    </w:p>
    <w:p w14:paraId="5975F567" w14:textId="58C539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Johnson, L., Siegel, D. A., Thompson, A. F., Fields, E., Erickson, Z. K., Cetinic, I., Lee, C.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Assessment of oceanographic conditions during the North Atlantic EXport processes in the ocean from RemoTe sensing (EXPORTS) field campaign. Progress in Oceanography, 220: 103170.</w:t>
      </w:r>
    </w:p>
    <w:p w14:paraId="1D5449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Kaartvedt, S., Staby, A., and Aksnes, D. 2012. Efficient trawl avoidance by mesopelagic fishes causes large underestimation of their biomass. Marine Ecology Progress Series, 456: 1–6.</w:t>
      </w:r>
    </w:p>
    <w:p w14:paraId="4586799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Koonce, J. F., Magnuson, J. J., O’Neill, R. V., Shugart, H. H., and Booth, R. S. 1974. Model of Fish Biomass Dynamics. Transactions of the American Fisheries Society, 103: 786–798.</w:t>
      </w:r>
    </w:p>
    <w:p w14:paraId="52F36055" w14:textId="6BCC1DB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Stewart, D. J., and Weininger, D. 1977. Applications of a Bioenergetics Model to Yellow Perch (</w:t>
      </w:r>
      <w:r w:rsidRPr="00D53C34">
        <w:rPr>
          <w:rFonts w:ascii="Times New Roman" w:hAnsi="Times New Roman" w:cs="Times New Roman"/>
          <w:i/>
          <w:iCs/>
          <w:lang w:val="en-GB"/>
        </w:rPr>
        <w:t>Perca flavescens</w:t>
      </w:r>
      <w:r w:rsidRPr="00D53C34">
        <w:rPr>
          <w:rFonts w:ascii="Times New Roman" w:hAnsi="Times New Roman" w:cs="Times New Roman"/>
          <w:lang w:val="en-GB"/>
        </w:rPr>
        <w:t>) and Walleye (</w:t>
      </w:r>
      <w:r w:rsidRPr="00D53C34">
        <w:rPr>
          <w:rFonts w:ascii="Times New Roman" w:hAnsi="Times New Roman" w:cs="Times New Roman"/>
          <w:i/>
          <w:iCs/>
          <w:lang w:val="en-GB"/>
        </w:rPr>
        <w:t>Stizostedion vitreum vitreum</w:t>
      </w:r>
      <w:r w:rsidRPr="00D53C34">
        <w:rPr>
          <w:rFonts w:ascii="Times New Roman" w:hAnsi="Times New Roman" w:cs="Times New Roman"/>
          <w:lang w:val="en-GB"/>
        </w:rPr>
        <w:t>). Journal of the Fisheries Research Board of Canada, 34: 1922–1935.</w:t>
      </w:r>
    </w:p>
    <w:p w14:paraId="5DC38BD9" w14:textId="77777777" w:rsidR="00FB15CD" w:rsidRPr="00913107"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Klevjer, T. A., Irigoien, X., Røstad, A., Fraile-Nuez, E., Benítez-Barrios, V. M., and Kaartvedt., S. 2016. Large scale patterns in vertical distribution and behaviour of mesopelagic </w:t>
      </w:r>
      <w:r w:rsidRPr="00913107">
        <w:rPr>
          <w:rFonts w:ascii="Times New Roman" w:hAnsi="Times New Roman" w:cs="Times New Roman"/>
          <w:lang w:val="en-GB"/>
        </w:rPr>
        <w:t>scattering layers. Scientific Reports, 6: 19873.</w:t>
      </w:r>
    </w:p>
    <w:p w14:paraId="083EAD73" w14:textId="77777777" w:rsidR="00913107" w:rsidRPr="003C7A14" w:rsidRDefault="00913107" w:rsidP="009B21F2">
      <w:pPr>
        <w:pStyle w:val="Bibliography"/>
        <w:rPr>
          <w:rFonts w:ascii="Times New Roman" w:hAnsi="Times New Roman" w:cs="Times New Roman"/>
        </w:rPr>
      </w:pPr>
      <w:r w:rsidRPr="003C7A14">
        <w:rPr>
          <w:rFonts w:ascii="Times New Roman" w:hAnsi="Times New Roman" w:cs="Times New Roman"/>
        </w:rPr>
        <w:t>Lobel, P. S., and Robinson, A. R. 1986. Transport and entrapment of fish larvae by ocean mesoscale eddies and currents in Hawaiian waters. Deep Sea Research Part A. Oceanographic Research Papers, 33: 483–500.</w:t>
      </w:r>
    </w:p>
    <w:p w14:paraId="31D8DE0C" w14:textId="60967CCD" w:rsidR="00FB15CD" w:rsidRPr="00D53C34" w:rsidRDefault="00FB15CD" w:rsidP="009B21F2">
      <w:pPr>
        <w:pStyle w:val="Bibliography"/>
        <w:rPr>
          <w:rFonts w:ascii="Times New Roman" w:hAnsi="Times New Roman" w:cs="Times New Roman"/>
          <w:lang w:val="en-GB"/>
        </w:rPr>
      </w:pPr>
      <w:r w:rsidRPr="00913107">
        <w:rPr>
          <w:rFonts w:ascii="Times New Roman" w:hAnsi="Times New Roman" w:cs="Times New Roman"/>
          <w:lang w:val="en-GB"/>
        </w:rPr>
        <w:t>Maas, A. E., Gossner, H., Smith, M. J., and Blanco-Bercial, L. 2021. Use of optical imaging dataset</w:t>
      </w:r>
      <w:r w:rsidRPr="00D53C34">
        <w:rPr>
          <w:rFonts w:ascii="Times New Roman" w:hAnsi="Times New Roman" w:cs="Times New Roman"/>
          <w:lang w:val="en-GB"/>
        </w:rPr>
        <w:t>s to assess biogeochemical contributions of the mesozooplankton. Journal of Plankton Research, 43: 475–491.</w:t>
      </w:r>
    </w:p>
    <w:p w14:paraId="67CB408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McBride, L. E., Braid, H. E., Stevens, D. W., and Bolstad, K. S. R. 2022. Trophic ecology of the deep-sea squid </w:t>
      </w:r>
      <w:r w:rsidRPr="00D53C34">
        <w:rPr>
          <w:rFonts w:ascii="Times New Roman" w:hAnsi="Times New Roman" w:cs="Times New Roman"/>
          <w:i/>
          <w:iCs/>
          <w:lang w:val="en-GB"/>
        </w:rPr>
        <w:t>Moroteuthopsis ingens</w:t>
      </w:r>
      <w:r w:rsidRPr="00D53C34">
        <w:rPr>
          <w:rFonts w:ascii="Times New Roman" w:hAnsi="Times New Roman" w:cs="Times New Roman"/>
          <w:lang w:val="en-GB"/>
        </w:rPr>
        <w:t xml:space="preserve"> (Cephalopoda: Onychoteuthidae) from the Chatham Rise, Aotearoa New Zealand. New Zealand Journal of Marine and Freshwater Research: 1–15.</w:t>
      </w:r>
    </w:p>
    <w:p w14:paraId="7B76A65F" w14:textId="2B5CA55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McMonagle, H., Llopiz, J. K., Hilborn, R., and Essington, T. E. 2023. High uncertainty in fish bioenergetics impedes precision of fish-mediated carbon transport estimates into the ocean’s twilight zone. Progress in Oceanography, 217: 103078.</w:t>
      </w:r>
    </w:p>
    <w:p w14:paraId="11D980F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Moku, M., Mori, K., and Watanabe, Y. 2004. Shrinkage in the Body Length of Myctophid Fish (Diaphus Slender-Type spp.) Larvae with Various Preservatives. Copeia, 2004: 647–651.</w:t>
      </w:r>
    </w:p>
    <w:p w14:paraId="511472FC"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National Academies of Sciences, Engineering, and Medicine (NASEM), 2021. A Research</w:t>
      </w:r>
    </w:p>
    <w:p w14:paraId="188C0D88"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Strategy for Ocean-based Carbon Dioxide Removal and Sequestration. Washington,</w:t>
      </w:r>
    </w:p>
    <w:p w14:paraId="0E22FFB2" w14:textId="13003577" w:rsidR="00227EF8" w:rsidRPr="00227EF8" w:rsidRDefault="00227EF8" w:rsidP="009B21F2">
      <w:pPr>
        <w:pBdr>
          <w:top w:val="nil"/>
          <w:left w:val="nil"/>
          <w:bottom w:val="nil"/>
          <w:right w:val="nil"/>
          <w:between w:val="nil"/>
        </w:pBdr>
        <w:spacing w:after="240"/>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DC: The National Academies Press. </w:t>
      </w:r>
    </w:p>
    <w:p w14:paraId="39BD2156" w14:textId="7307D27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Pakhomov, E. A., Podeswa, Y., Hunt, B. P. V., and Kwong, L. E. 2019. Vertical distribution and active carbon transport by pelagic decapods in the North Pacific Subtropical Gyre. ICES Journal of Marine Science, 76: 702–717.</w:t>
      </w:r>
    </w:p>
    <w:p w14:paraId="2310F7BF" w14:textId="476D42F7" w:rsidR="004A1D92" w:rsidRPr="00E97ABA" w:rsidRDefault="00227EF8" w:rsidP="009B21F2">
      <w:pPr>
        <w:ind w:left="720" w:hanging="720"/>
        <w:rPr>
          <w:rFonts w:ascii="Times New Roman" w:eastAsia="Times New Roman" w:hAnsi="Times New Roman" w:cs="Times New Roman"/>
          <w:color w:val="0563C1"/>
          <w:u w:val="single"/>
          <w:lang w:val="en-GB"/>
        </w:rPr>
      </w:pPr>
      <w:r w:rsidRPr="00D53C34">
        <w:rPr>
          <w:rFonts w:ascii="Times New Roman" w:eastAsia="Times New Roman" w:hAnsi="Times New Roman" w:cs="Times New Roman"/>
          <w:color w:val="222222"/>
          <w:highlight w:val="white"/>
          <w:lang w:val="en-GB"/>
        </w:rPr>
        <w:t>Picheral, M., Colin, S., &amp; Irisson, J. O. 2017</w:t>
      </w:r>
      <w:r>
        <w:rPr>
          <w:rFonts w:ascii="Times New Roman" w:eastAsia="Times New Roman" w:hAnsi="Times New Roman" w:cs="Times New Roman"/>
          <w:color w:val="222222"/>
          <w:highlight w:val="white"/>
          <w:lang w:val="en-GB"/>
        </w:rPr>
        <w:t>.</w:t>
      </w:r>
      <w:r w:rsidRPr="00D53C34">
        <w:rPr>
          <w:rFonts w:ascii="Times New Roman" w:eastAsia="Times New Roman" w:hAnsi="Times New Roman" w:cs="Times New Roman"/>
          <w:color w:val="222222"/>
          <w:highlight w:val="white"/>
          <w:lang w:val="en-GB"/>
        </w:rPr>
        <w:t xml:space="preserve"> EcoTaxa, a </w:t>
      </w:r>
      <w:r w:rsidRPr="00E97ABA">
        <w:rPr>
          <w:rFonts w:ascii="Times New Roman" w:eastAsia="Times New Roman" w:hAnsi="Times New Roman" w:cs="Times New Roman"/>
          <w:color w:val="222222"/>
          <w:highlight w:val="white"/>
          <w:lang w:val="en-GB"/>
        </w:rPr>
        <w:t>tool for the taxonomic classification of images.</w:t>
      </w:r>
      <w:r w:rsidRPr="00E97ABA">
        <w:rPr>
          <w:rFonts w:ascii="Times New Roman" w:eastAsia="Times New Roman" w:hAnsi="Times New Roman" w:cs="Times New Roman"/>
          <w:lang w:val="en-GB"/>
        </w:rPr>
        <w:t xml:space="preserve"> </w:t>
      </w:r>
      <w:hyperlink r:id="rId20">
        <w:r w:rsidRPr="00E97ABA">
          <w:rPr>
            <w:rFonts w:ascii="Times New Roman" w:eastAsia="Times New Roman" w:hAnsi="Times New Roman" w:cs="Times New Roman"/>
            <w:color w:val="0563C1"/>
            <w:u w:val="single"/>
            <w:lang w:val="en-GB"/>
          </w:rPr>
          <w:t>https://ecotaxa.obs-vlfr.fr/</w:t>
        </w:r>
      </w:hyperlink>
    </w:p>
    <w:p w14:paraId="4F0F9153" w14:textId="47C66C47" w:rsidR="004A1D92" w:rsidRPr="00E97ABA" w:rsidRDefault="004A1D92" w:rsidP="009B21F2">
      <w:pPr>
        <w:pStyle w:val="Bibliography"/>
        <w:rPr>
          <w:rFonts w:ascii="Times New Roman" w:hAnsi="Times New Roman" w:cs="Times New Roman"/>
          <w:lang w:val="en-GB"/>
        </w:rPr>
      </w:pPr>
      <w:r w:rsidRPr="00E97ABA">
        <w:rPr>
          <w:rFonts w:ascii="Times New Roman" w:hAnsi="Times New Roman" w:cs="Times New Roman"/>
          <w:lang w:val="en-GB"/>
        </w:rPr>
        <w:t xml:space="preserve">Pinti, J., Vissar, A.W., Serra-Pompei, C., Andersen, K.H., Ohman, M.D. and Kiørboe, T. 2022. Fear and loathing in the pelagic: How the seascape of fear impacts the biological carbon pump. Limnology and Oceanography, 9999: 1-19. </w:t>
      </w:r>
    </w:p>
    <w:p w14:paraId="0DB45965" w14:textId="25614258" w:rsidR="00136F19" w:rsidRPr="00E97ABA" w:rsidRDefault="00136F19" w:rsidP="009B21F2">
      <w:pPr>
        <w:ind w:left="720" w:hanging="720"/>
        <w:rPr>
          <w:rFonts w:ascii="Times New Roman" w:hAnsi="Times New Roman" w:cs="Times New Roman"/>
          <w:lang w:val="en-GB"/>
        </w:rPr>
      </w:pPr>
      <w:r w:rsidRPr="00E97ABA">
        <w:rPr>
          <w:rFonts w:ascii="Times New Roman" w:hAnsi="Times New Roman" w:cs="Times New Roman"/>
          <w:lang w:val="en-GB"/>
        </w:rPr>
        <w:t xml:space="preserve">Pinti, J., </w:t>
      </w:r>
      <w:r w:rsidR="00E97ABA" w:rsidRPr="00E97ABA">
        <w:rPr>
          <w:rFonts w:ascii="Times New Roman" w:hAnsi="Times New Roman" w:cs="Times New Roman"/>
          <w:lang w:val="en-GB"/>
        </w:rPr>
        <w:t>DeVries, T., Norin, T., Serra-Pompei, C., Proud, R., Siegel, D.A., Kiørboe, T., Petrik, C.M., Anderson, K.H., Brierley, A.S., and Visser, A.E. Model estimates of metazoans' contributions to the biological carbon pump. Biogeoscience 20: 997-1009.</w:t>
      </w:r>
    </w:p>
    <w:p w14:paraId="21A24697" w14:textId="77777777" w:rsidR="00D62578" w:rsidRPr="00D62578" w:rsidRDefault="00D62578" w:rsidP="009B21F2">
      <w:pPr>
        <w:ind w:left="720" w:hanging="720"/>
        <w:rPr>
          <w:lang w:val="en-GB"/>
        </w:rPr>
      </w:pPr>
    </w:p>
    <w:p w14:paraId="57B5F2F1" w14:textId="64453BA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Proud, R., Handegard, N. O., Kloser, R. J., Cox, M. J., and Brierley, A. S. 2019. From siphonophores to deep scattering layers: uncertainty ranges for the estimation of global mesopelagic fish biomass. ICES Journal of Marine Science, 76: 718–733.</w:t>
      </w:r>
    </w:p>
    <w:p w14:paraId="7A35F79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Richards, W. J. (Ed). 2005. Early Stages of Atlantic Fishes: An Identification Guide for the Western Central North Atlantic, Two Volume Set. CRC Press, Boca Raton. 1312 pp.</w:t>
      </w:r>
    </w:p>
    <w:p w14:paraId="16F97E93" w14:textId="0239A7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Saba, G. K., Burd, A. B., Dunne, J. P., Hernández‐León, S., Martin, A. H., Rose, K. A., Salisbury,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Toward a better understanding of fish‐based contribution to ocean carbon flux. Limnology and Oceanography: lno.11709.</w:t>
      </w:r>
    </w:p>
    <w:p w14:paraId="7C79928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Schadeberg, A., Kraan, M., and Groeneveld, R. (n.d.). Report of the Industry workshop of the MEESO project held on 29 March 202: 14.</w:t>
      </w:r>
    </w:p>
    <w:p w14:paraId="5EF86AE3" w14:textId="3FFC2273"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Siegel, D. A., Buesseler, K. O., Behrenfeld, M. J., Benitez-Nelson, C. R., Boss, E., Brzezinski, M. A., Burd,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2016. Prediction of the Export and Fate of Global Ocean Net Primary Production: The EXPORTS Science Plan. Frontiers in Marine Science, 3. </w:t>
      </w:r>
    </w:p>
    <w:p w14:paraId="7B2978B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Siegel, D. A., DeVries, T., Doney, S. C., and Bell, T. 2021. Assessing the sequestration time scales of some ocean-based carbon dioxide reduction strategies. Environmental Research Letters, 16: 104003.</w:t>
      </w:r>
    </w:p>
    <w:p w14:paraId="010977D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Standal, D., and Grimaldo, E. 2020. Institutional nuts and bolts for a mesopelagic fishery in Norway. Marine Policy, 119: 104043.</w:t>
      </w:r>
    </w:p>
    <w:p w14:paraId="6347987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Steinberg, D. K., Van Mooy, B. A. S., Buesseler, K. O., Boyd, P. W., Kobari, T., and Karl, D. M. 2008. Bacterial vs. zooplankton control of sinking particle flux in the ocean’s twilight zone. Limnology and Oceanography, 53: 1327–1338.</w:t>
      </w:r>
    </w:p>
    <w:p w14:paraId="4CB12F3A" w14:textId="45E01A8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Steinberg, D. K., Stamieszkin, K., Maas, A. E., Durkin, C. A., Passow, U., Estapa, M. L., Omand, M.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2023. The Outsized Role of Salps in Carbon Export in the Subarctic Northeast Pacific Ocean. Global Biogeochemical Cycles, 37: e2022GB007523.</w:t>
      </w:r>
    </w:p>
    <w:p w14:paraId="3C5864EE"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Sutton, T. T., and Hopkins, T. L. 1996. Trophic ecology of the stomiid (Pisces: Stomiidae) fish assemblage of the eastern Gulf of Mexico: Strategies, selectivity and impact of a top mesopelagic predator group. Marine Biology, 127: 179–192.</w:t>
      </w:r>
    </w:p>
    <w:p w14:paraId="67AB6BDB" w14:textId="3DB7DC76" w:rsidR="00227EF8" w:rsidRPr="00227EF8"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Sutton, T.T., Hulley, P.A., Wienerroither, R., Zaera-Perez, D. and J.R. Paxton. 2020. </w:t>
      </w:r>
      <w:r w:rsidRPr="00D53C34">
        <w:rPr>
          <w:rFonts w:ascii="Times New Roman" w:eastAsia="Times New Roman" w:hAnsi="Times New Roman" w:cs="Times New Roman"/>
          <w:i/>
          <w:color w:val="000000"/>
          <w:lang w:val="en-GB"/>
        </w:rPr>
        <w:t xml:space="preserve">Identification guide to the mesopelagic fishes of the central and south east Atlantic Ocean. </w:t>
      </w:r>
      <w:r w:rsidRPr="00D53C34">
        <w:rPr>
          <w:rFonts w:ascii="Times New Roman" w:eastAsia="Times New Roman" w:hAnsi="Times New Roman" w:cs="Times New Roman"/>
          <w:color w:val="000000"/>
          <w:lang w:val="en-GB"/>
        </w:rPr>
        <w:t xml:space="preserve">FAO Species Identification Guide for Fishery Purposes. Rome, FAO. 2020. </w:t>
      </w:r>
    </w:p>
    <w:p w14:paraId="6C9F49C2" w14:textId="549EB5A5"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Trueman, C. N., Johnston, G., O’Hea, B., and MacKenzie, K. M. 2014. Trophic interactions of fish communities at midwater depths enhance long-term carbon storage and benthic production on continental slopes. Proceedings of the Royal Society B: Biological Sciences, 281: 20140669.</w:t>
      </w:r>
    </w:p>
    <w:p w14:paraId="6515D000" w14:textId="71F253EE" w:rsidR="00687EBA" w:rsidRPr="003C7A14" w:rsidRDefault="00687EBA" w:rsidP="009B21F2">
      <w:pPr>
        <w:pStyle w:val="Bibliography"/>
        <w:rPr>
          <w:rFonts w:ascii="Times New Roman" w:hAnsi="Times New Roman" w:cs="Times New Roman"/>
        </w:rPr>
      </w:pPr>
      <w:r w:rsidRPr="00276667">
        <w:rPr>
          <w:rFonts w:ascii="Times New Roman" w:hAnsi="Times New Roman" w:cs="Times New Roman"/>
        </w:rPr>
        <w:t>Ward, R. D., Zemlak, T. S., Innes, B. H., Last, P. R., and Hebert, P. D. N. 2005. DNA barcoding Australia’s fish species. Philosophical Transactions of the Royal Society B: Biological Sciences, 360: 1847–1857.</w:t>
      </w:r>
    </w:p>
    <w:p w14:paraId="35DD7F0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Watanuki, Y., and Thiebot, J.-B. 2018. Factors affecting the importance of myctophids in the diet of the world’s seabirds. Marine Biology, 165: 79.</w:t>
      </w:r>
    </w:p>
    <w:p w14:paraId="0D5F0A6F" w14:textId="4091EB9C"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Wiebe, P. H., Morton, A. W., Bradley, A. M., Backus, R. H., Craddock, J. E., Barber, V., Cowles, T.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1985. New development in the MOCNESS, an apparatus for sampling zooplankton and micronekton. Marine Biology, 87: 313–323.</w:t>
      </w:r>
    </w:p>
    <w:p w14:paraId="732B5333" w14:textId="3167A90B" w:rsidR="00D94593" w:rsidRDefault="00D94593" w:rsidP="009B21F2">
      <w:pPr>
        <w:pStyle w:val="Bibliography"/>
        <w:rPr>
          <w:rFonts w:ascii="Times New Roman" w:hAnsi="Times New Roman" w:cs="Times New Roman"/>
          <w:lang w:val="en-GB"/>
        </w:rPr>
      </w:pPr>
      <w:r w:rsidRPr="00D53C34">
        <w:rPr>
          <w:rFonts w:ascii="Times New Roman" w:hAnsi="Times New Roman" w:cs="Times New Roman"/>
          <w:lang w:val="en-GB"/>
        </w:rPr>
        <w:t>Williams, A., and Koslow, J. A. 1997. Species composition, biomass and vertical distribution of micronekton over the mid-slope region off southern Tasmania, Australia. Marine Biology, 130: 259–276.</w:t>
      </w:r>
    </w:p>
    <w:p w14:paraId="71580F49" w14:textId="103C44E2"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Wilson, R. W., Millero, F. J., Taylor, J. R., Walsh, P. J., Christensen, V., Jennings, S., and Grosell, M. 2009. Contribution of Fish to the Marine Inorganic Carbon Cycle. Science, 323: 359–362.</w:t>
      </w:r>
    </w:p>
    <w:p w14:paraId="63D8CE2D" w14:textId="77777777" w:rsidR="00160031" w:rsidRPr="003C7A14" w:rsidRDefault="00160031" w:rsidP="009B21F2">
      <w:pPr>
        <w:pStyle w:val="Bibliography"/>
        <w:rPr>
          <w:rFonts w:ascii="Times New Roman" w:hAnsi="Times New Roman" w:cs="Times New Roman"/>
        </w:rPr>
      </w:pPr>
      <w:r w:rsidRPr="003C7A14">
        <w:rPr>
          <w:rFonts w:ascii="Times New Roman" w:hAnsi="Times New Roman" w:cs="Times New Roman"/>
        </w:rPr>
        <w:t>Yebra, L., Almeida, C., and Hernández-León, S. 2005. Vertical distribution of zooplankton and active flux across an anticyclonic eddy in the Canary Island waters. Deep Sea Research Part I: Oceanographic Research Papers, 52: 69–83.</w:t>
      </w:r>
    </w:p>
    <w:p w14:paraId="322B19A6" w14:textId="77777777" w:rsidR="00160031" w:rsidRPr="00160031" w:rsidRDefault="00160031" w:rsidP="003C7A14">
      <w:pPr>
        <w:ind w:left="720" w:hanging="720"/>
        <w:rPr>
          <w:rFonts w:ascii="Times New Roman" w:hAnsi="Times New Roman" w:cs="Times New Roman"/>
          <w:lang w:val="en-GB"/>
        </w:rPr>
      </w:pPr>
    </w:p>
    <w:p w14:paraId="0000031D" w14:textId="03015121" w:rsidR="0060432E" w:rsidRPr="00D53C34" w:rsidRDefault="00FB15CD" w:rsidP="009B21F2">
      <w:pPr>
        <w:ind w:left="720" w:hanging="720"/>
        <w:rPr>
          <w:rFonts w:ascii="Times New Roman" w:eastAsia="Times New Roman" w:hAnsi="Times New Roman" w:cs="Times New Roman"/>
          <w:i/>
          <w:lang w:val="en-GB"/>
        </w:rPr>
      </w:pPr>
      <w:r w:rsidRPr="00D53C34">
        <w:rPr>
          <w:rFonts w:ascii="Times New Roman" w:hAnsi="Times New Roman" w:cs="Times New Roman"/>
          <w:i/>
          <w:iCs/>
          <w:lang w:val="en-GB"/>
        </w:rPr>
        <w:fldChar w:fldCharType="end"/>
      </w:r>
    </w:p>
    <w:p w14:paraId="0000031E" w14:textId="77777777" w:rsidR="0060432E" w:rsidRPr="00D53C34" w:rsidRDefault="009152F0">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Additional reading</w:t>
      </w:r>
    </w:p>
    <w:p w14:paraId="00000323" w14:textId="77777777" w:rsidR="0060432E" w:rsidRPr="00D53C34" w:rsidRDefault="0060432E">
      <w:pPr>
        <w:rPr>
          <w:rFonts w:ascii="Times New Roman" w:eastAsia="Times New Roman" w:hAnsi="Times New Roman" w:cs="Times New Roman"/>
          <w:lang w:val="en-GB"/>
        </w:rPr>
      </w:pPr>
    </w:p>
    <w:p w14:paraId="00000324"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CNN, 2021. https://www.cnn.com/2021/07/02/world/ocean-twilight-zone-whoi-c2e-scn-spc-intl/index.html</w:t>
      </w:r>
    </w:p>
    <w:p w14:paraId="00000325" w14:textId="77777777" w:rsidR="0060432E" w:rsidRPr="00D53C34" w:rsidRDefault="0060432E">
      <w:pPr>
        <w:rPr>
          <w:rFonts w:ascii="Times New Roman" w:eastAsia="Times New Roman" w:hAnsi="Times New Roman" w:cs="Times New Roman"/>
          <w:lang w:val="en-GB"/>
        </w:rPr>
      </w:pPr>
    </w:p>
    <w:p w14:paraId="00000326"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Guardian, 2022. </w:t>
      </w:r>
      <w:hyperlink r:id="rId21">
        <w:r w:rsidRPr="00D53C34">
          <w:rPr>
            <w:rFonts w:ascii="Times New Roman" w:eastAsia="Times New Roman" w:hAnsi="Times New Roman" w:cs="Times New Roman"/>
            <w:color w:val="0563C1"/>
            <w:u w:val="single"/>
            <w:lang w:val="en-GB"/>
          </w:rPr>
          <w:t>https://www.theguardian.com/environment/2022/sep/29/into-the-twilight-zone-lanternfish-the-fish-that-could-feed-the-world-or-destroy-it</w:t>
        </w:r>
      </w:hyperlink>
    </w:p>
    <w:p w14:paraId="00000327" w14:textId="77777777" w:rsidR="0060432E" w:rsidRPr="00D53C34" w:rsidRDefault="0060432E">
      <w:pPr>
        <w:rPr>
          <w:rFonts w:ascii="Times New Roman" w:eastAsia="Times New Roman" w:hAnsi="Times New Roman" w:cs="Times New Roman"/>
          <w:lang w:val="en-GB"/>
        </w:rPr>
      </w:pPr>
    </w:p>
    <w:p w14:paraId="00000330" w14:textId="64B09634" w:rsidR="0060432E" w:rsidRPr="00227EF8" w:rsidRDefault="009152F0" w:rsidP="00227EF8">
      <w:pPr>
        <w:pBdr>
          <w:top w:val="nil"/>
          <w:left w:val="nil"/>
          <w:bottom w:val="nil"/>
          <w:right w:val="nil"/>
          <w:between w:val="nil"/>
        </w:pBdr>
        <w:spacing w:after="24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Nature News, 2020. </w:t>
      </w:r>
      <w:hyperlink r:id="rId22">
        <w:r w:rsidRPr="00D53C34">
          <w:rPr>
            <w:rFonts w:ascii="Times New Roman" w:eastAsia="Times New Roman" w:hAnsi="Times New Roman" w:cs="Times New Roman"/>
            <w:color w:val="0563C1"/>
            <w:u w:val="single"/>
            <w:lang w:val="en-GB"/>
          </w:rPr>
          <w:t>https://www.nature.com/articles/d41586-020-00520-8</w:t>
        </w:r>
      </w:hyperlink>
    </w:p>
    <w:p w14:paraId="00000332" w14:textId="28E81E4C" w:rsidR="0060432E" w:rsidRPr="00227EF8"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Vox, 2021. https://www.vox.com/unexplainable/22348461/ocean-twilight-zone-mysteries-unexplainable-podcast</w:t>
      </w:r>
    </w:p>
    <w:sectPr w:rsidR="0060432E" w:rsidRPr="00227EF8">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423BD779-A5A9-9649-A89C-052FBFECB3F3}"/>
    <w:embedBold r:id="rId2" w:fontKey="{08F384DD-0F4E-404E-8A9C-C30E09654C3C}"/>
    <w:embedItalic r:id="rId3" w:fontKey="{11968F0C-D1D4-654B-99B5-42894EF318B5}"/>
  </w:font>
  <w:font w:name="Courier New">
    <w:panose1 w:val="02070309020205020404"/>
    <w:charset w:val="00"/>
    <w:family w:val="modern"/>
    <w:pitch w:val="fixed"/>
    <w:sig w:usb0="E0002EFF" w:usb1="C0007843" w:usb2="00000009" w:usb3="00000000" w:csb0="000001FF" w:csb1="00000000"/>
    <w:embedRegular r:id="rId4" w:fontKey="{FCEA5BA9-F4FA-B647-8E58-C75AFB866051}"/>
  </w:font>
  <w:font w:name="Times New Roman">
    <w:panose1 w:val="02020603050405020304"/>
    <w:charset w:val="00"/>
    <w:family w:val="roman"/>
    <w:pitch w:val="variable"/>
    <w:sig w:usb0="E0002EFF" w:usb1="C000785B" w:usb2="00000009" w:usb3="00000000" w:csb0="000001FF" w:csb1="00000000"/>
    <w:embedRegular r:id="rId5" w:fontKey="{1CBBAFB6-2D94-A144-BAD4-6845A6BCA4CA}"/>
    <w:embedBold r:id="rId6" w:fontKey="{6AA6A7AB-2493-334E-884B-1A90AD0E97FD}"/>
    <w:embedItalic r:id="rId7" w:fontKey="{567E28D4-3A33-E34F-AF0D-66533826D24F}"/>
  </w:font>
  <w:font w:name="Wingdings">
    <w:panose1 w:val="05000000000000000000"/>
    <w:charset w:val="4D"/>
    <w:family w:val="decorative"/>
    <w:pitch w:val="variable"/>
    <w:sig w:usb0="00000003" w:usb1="00000000" w:usb2="00000000" w:usb3="00000000" w:csb0="80000001" w:csb1="00000000"/>
    <w:embedRegular r:id="rId8" w:fontKey="{8F262BB5-5E44-8A4B-BB11-178DC1B65B7E}"/>
  </w:font>
  <w:font w:name="Symbol">
    <w:panose1 w:val="05050102010706020507"/>
    <w:charset w:val="02"/>
    <w:family w:val="decorative"/>
    <w:pitch w:val="variable"/>
    <w:sig w:usb0="00000000" w:usb1="10000000" w:usb2="00000000" w:usb3="00000000" w:csb0="80000000" w:csb1="00000000"/>
    <w:embedRegular r:id="rId9" w:fontKey="{0393E048-A438-6B4F-86B0-EC5829A2AB85}"/>
  </w:font>
  <w:font w:name="Calibri Light">
    <w:panose1 w:val="020F0302020204030204"/>
    <w:charset w:val="00"/>
    <w:family w:val="swiss"/>
    <w:pitch w:val="variable"/>
    <w:sig w:usb0="E0002AFF" w:usb1="C000247B" w:usb2="00000009" w:usb3="00000000" w:csb0="000001FF" w:csb1="00000000"/>
    <w:embedRegular r:id="rId10" w:fontKey="{74FC365D-EE68-AA46-890E-8634B87520CB}"/>
    <w:embedBold r:id="rId11" w:fontKey="{C4D2AE73-A3AB-E048-9E04-B0CEB7277CC3}"/>
  </w:font>
  <w:font w:name="Tahoma">
    <w:panose1 w:val="020B0604030504040204"/>
    <w:charset w:val="00"/>
    <w:family w:val="swiss"/>
    <w:pitch w:val="variable"/>
    <w:sig w:usb0="E1002EFF" w:usb1="C000605B" w:usb2="00000029" w:usb3="00000000" w:csb0="000101FF" w:csb1="00000000"/>
    <w:embedRegular r:id="rId12" w:fontKey="{1C5A2227-F9DC-9D49-953A-9EB3C2D6C101}"/>
  </w:font>
  <w:font w:name="Stempel Garamond LT Std">
    <w:panose1 w:val="020B0604020202020204"/>
    <w:charset w:val="00"/>
    <w:family w:val="roman"/>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4" w:fontKey="{8A2A5674-D5A9-F149-9733-361A2B37A165}"/>
    <w:embedItalic r:id="rId15" w:fontKey="{00B690AB-DCD3-A943-973A-90E91398A5F2}"/>
  </w:font>
  <w:font w:name="Arial">
    <w:panose1 w:val="020B0604020202020204"/>
    <w:charset w:val="00"/>
    <w:family w:val="swiss"/>
    <w:pitch w:val="variable"/>
    <w:sig w:usb0="E0002EFF" w:usb1="C000785B" w:usb2="00000009" w:usb3="00000000" w:csb0="000001FF" w:csb1="00000000"/>
    <w:embedRegular r:id="rId16" w:fontKey="{D5F3125D-09CA-D746-8ADF-E50CE9C34478}"/>
    <w:embedItalic r:id="rId17" w:fontKey="{ACC13E8D-C145-5E43-BD6E-4DA6F64128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AE0BF9"/>
    <w:multiLevelType w:val="hybridMultilevel"/>
    <w:tmpl w:val="0A90AB4E"/>
    <w:lvl w:ilvl="0" w:tplc="B41C2C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131325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elena I Mcmonagle">
    <w15:presenceInfo w15:providerId="AD" w15:userId="S::hmcmonagle@whoi.edu::fd6165c1-7abd-4644-b939-a8b8bb5873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32E"/>
    <w:rsid w:val="0000211B"/>
    <w:rsid w:val="00005229"/>
    <w:rsid w:val="000058AA"/>
    <w:rsid w:val="000070EA"/>
    <w:rsid w:val="000160D6"/>
    <w:rsid w:val="00017FD0"/>
    <w:rsid w:val="000215F1"/>
    <w:rsid w:val="00024AAE"/>
    <w:rsid w:val="00040714"/>
    <w:rsid w:val="000414C5"/>
    <w:rsid w:val="000437D3"/>
    <w:rsid w:val="00043A7E"/>
    <w:rsid w:val="0004558A"/>
    <w:rsid w:val="000458D1"/>
    <w:rsid w:val="00054BDF"/>
    <w:rsid w:val="00065E47"/>
    <w:rsid w:val="00065FA0"/>
    <w:rsid w:val="00067A8D"/>
    <w:rsid w:val="00067D45"/>
    <w:rsid w:val="00072D2F"/>
    <w:rsid w:val="00073BE7"/>
    <w:rsid w:val="00075656"/>
    <w:rsid w:val="000857D9"/>
    <w:rsid w:val="00087F1D"/>
    <w:rsid w:val="000905F6"/>
    <w:rsid w:val="00090864"/>
    <w:rsid w:val="000A6355"/>
    <w:rsid w:val="000B1086"/>
    <w:rsid w:val="000B390C"/>
    <w:rsid w:val="000B5C13"/>
    <w:rsid w:val="000B60CB"/>
    <w:rsid w:val="000C06E5"/>
    <w:rsid w:val="000C3807"/>
    <w:rsid w:val="000C6CEC"/>
    <w:rsid w:val="000D0E02"/>
    <w:rsid w:val="000D6DE3"/>
    <w:rsid w:val="000E07F4"/>
    <w:rsid w:val="000F04AC"/>
    <w:rsid w:val="000F35D9"/>
    <w:rsid w:val="000F4E23"/>
    <w:rsid w:val="000F65D0"/>
    <w:rsid w:val="00103755"/>
    <w:rsid w:val="00104B98"/>
    <w:rsid w:val="001065F9"/>
    <w:rsid w:val="00111EC0"/>
    <w:rsid w:val="00114574"/>
    <w:rsid w:val="00114F95"/>
    <w:rsid w:val="00117478"/>
    <w:rsid w:val="001176FE"/>
    <w:rsid w:val="00122674"/>
    <w:rsid w:val="00122A98"/>
    <w:rsid w:val="001312B0"/>
    <w:rsid w:val="001329B7"/>
    <w:rsid w:val="00136F19"/>
    <w:rsid w:val="001375B2"/>
    <w:rsid w:val="00141193"/>
    <w:rsid w:val="00145865"/>
    <w:rsid w:val="00146762"/>
    <w:rsid w:val="001522DB"/>
    <w:rsid w:val="001529FE"/>
    <w:rsid w:val="0015478C"/>
    <w:rsid w:val="001574E3"/>
    <w:rsid w:val="001579DB"/>
    <w:rsid w:val="00160031"/>
    <w:rsid w:val="00163530"/>
    <w:rsid w:val="0017136A"/>
    <w:rsid w:val="00172E29"/>
    <w:rsid w:val="00180F02"/>
    <w:rsid w:val="001821EF"/>
    <w:rsid w:val="00183F47"/>
    <w:rsid w:val="00192A38"/>
    <w:rsid w:val="001A061E"/>
    <w:rsid w:val="001A25A9"/>
    <w:rsid w:val="001A7FFE"/>
    <w:rsid w:val="001B1F11"/>
    <w:rsid w:val="001B4754"/>
    <w:rsid w:val="001C2B23"/>
    <w:rsid w:val="001C4990"/>
    <w:rsid w:val="001C55B5"/>
    <w:rsid w:val="001C6673"/>
    <w:rsid w:val="001D03DC"/>
    <w:rsid w:val="001D6967"/>
    <w:rsid w:val="001E08AE"/>
    <w:rsid w:val="001E1822"/>
    <w:rsid w:val="001E7BC6"/>
    <w:rsid w:val="001F2C02"/>
    <w:rsid w:val="001F37B4"/>
    <w:rsid w:val="001F4FA4"/>
    <w:rsid w:val="001F6344"/>
    <w:rsid w:val="00200189"/>
    <w:rsid w:val="00200648"/>
    <w:rsid w:val="002033CE"/>
    <w:rsid w:val="00204E34"/>
    <w:rsid w:val="00211AE8"/>
    <w:rsid w:val="00212654"/>
    <w:rsid w:val="00216CD4"/>
    <w:rsid w:val="00222A81"/>
    <w:rsid w:val="002252B1"/>
    <w:rsid w:val="0022565B"/>
    <w:rsid w:val="00227EF8"/>
    <w:rsid w:val="002356E5"/>
    <w:rsid w:val="00236F42"/>
    <w:rsid w:val="0023780F"/>
    <w:rsid w:val="002427F6"/>
    <w:rsid w:val="00245986"/>
    <w:rsid w:val="00246C9D"/>
    <w:rsid w:val="002519EB"/>
    <w:rsid w:val="00253790"/>
    <w:rsid w:val="00254E41"/>
    <w:rsid w:val="00257DF5"/>
    <w:rsid w:val="00263499"/>
    <w:rsid w:val="0026373C"/>
    <w:rsid w:val="00265773"/>
    <w:rsid w:val="00275467"/>
    <w:rsid w:val="002757F2"/>
    <w:rsid w:val="00275E5C"/>
    <w:rsid w:val="002805B7"/>
    <w:rsid w:val="00283DBC"/>
    <w:rsid w:val="00287F79"/>
    <w:rsid w:val="00292982"/>
    <w:rsid w:val="00293438"/>
    <w:rsid w:val="00294D37"/>
    <w:rsid w:val="00297B06"/>
    <w:rsid w:val="002A0BC5"/>
    <w:rsid w:val="002A11FF"/>
    <w:rsid w:val="002A2705"/>
    <w:rsid w:val="002A6934"/>
    <w:rsid w:val="002A74A3"/>
    <w:rsid w:val="002B3D44"/>
    <w:rsid w:val="002B745D"/>
    <w:rsid w:val="002C04A7"/>
    <w:rsid w:val="002C2FC3"/>
    <w:rsid w:val="002C34B4"/>
    <w:rsid w:val="002C50E1"/>
    <w:rsid w:val="002C5803"/>
    <w:rsid w:val="002D102F"/>
    <w:rsid w:val="002D443B"/>
    <w:rsid w:val="002D47C2"/>
    <w:rsid w:val="002D58E8"/>
    <w:rsid w:val="002D7114"/>
    <w:rsid w:val="002E03AA"/>
    <w:rsid w:val="002E565F"/>
    <w:rsid w:val="002E7AC4"/>
    <w:rsid w:val="002F08F7"/>
    <w:rsid w:val="002F679B"/>
    <w:rsid w:val="0030508E"/>
    <w:rsid w:val="00310CEB"/>
    <w:rsid w:val="00314BF4"/>
    <w:rsid w:val="003200BC"/>
    <w:rsid w:val="0032222A"/>
    <w:rsid w:val="00324814"/>
    <w:rsid w:val="00325EA5"/>
    <w:rsid w:val="003267BC"/>
    <w:rsid w:val="00326D64"/>
    <w:rsid w:val="003323D7"/>
    <w:rsid w:val="00335021"/>
    <w:rsid w:val="00352422"/>
    <w:rsid w:val="00353EC7"/>
    <w:rsid w:val="00354BCC"/>
    <w:rsid w:val="00365E50"/>
    <w:rsid w:val="00367E33"/>
    <w:rsid w:val="003701FB"/>
    <w:rsid w:val="00377A17"/>
    <w:rsid w:val="0038066E"/>
    <w:rsid w:val="00390ED1"/>
    <w:rsid w:val="0039302A"/>
    <w:rsid w:val="0039313B"/>
    <w:rsid w:val="003A0A20"/>
    <w:rsid w:val="003A1134"/>
    <w:rsid w:val="003A4A07"/>
    <w:rsid w:val="003A56FB"/>
    <w:rsid w:val="003A5E2F"/>
    <w:rsid w:val="003A68F6"/>
    <w:rsid w:val="003B0D43"/>
    <w:rsid w:val="003B11C1"/>
    <w:rsid w:val="003B4D12"/>
    <w:rsid w:val="003C2987"/>
    <w:rsid w:val="003C7A14"/>
    <w:rsid w:val="003D0FD1"/>
    <w:rsid w:val="003D4102"/>
    <w:rsid w:val="003D4E4D"/>
    <w:rsid w:val="003E19D5"/>
    <w:rsid w:val="003E364A"/>
    <w:rsid w:val="003E65D5"/>
    <w:rsid w:val="003E6F7F"/>
    <w:rsid w:val="003F7BAD"/>
    <w:rsid w:val="00405F6A"/>
    <w:rsid w:val="0042180C"/>
    <w:rsid w:val="0042328F"/>
    <w:rsid w:val="00431FF9"/>
    <w:rsid w:val="004409A9"/>
    <w:rsid w:val="004429F0"/>
    <w:rsid w:val="00443F74"/>
    <w:rsid w:val="00444CDE"/>
    <w:rsid w:val="00450A47"/>
    <w:rsid w:val="00451D19"/>
    <w:rsid w:val="0045560A"/>
    <w:rsid w:val="00455EB6"/>
    <w:rsid w:val="00464C25"/>
    <w:rsid w:val="00465791"/>
    <w:rsid w:val="00471C03"/>
    <w:rsid w:val="00472EFA"/>
    <w:rsid w:val="004751F9"/>
    <w:rsid w:val="00475A18"/>
    <w:rsid w:val="00480D28"/>
    <w:rsid w:val="004828B5"/>
    <w:rsid w:val="004836DB"/>
    <w:rsid w:val="00484CBE"/>
    <w:rsid w:val="00490DD0"/>
    <w:rsid w:val="00493A88"/>
    <w:rsid w:val="004A0127"/>
    <w:rsid w:val="004A1D92"/>
    <w:rsid w:val="004A401E"/>
    <w:rsid w:val="004A5CA8"/>
    <w:rsid w:val="004B34A4"/>
    <w:rsid w:val="004B3E3B"/>
    <w:rsid w:val="004B7D15"/>
    <w:rsid w:val="004C0D26"/>
    <w:rsid w:val="004D14C3"/>
    <w:rsid w:val="004D5C0B"/>
    <w:rsid w:val="004D5E00"/>
    <w:rsid w:val="004D7011"/>
    <w:rsid w:val="004E14C3"/>
    <w:rsid w:val="004E1B37"/>
    <w:rsid w:val="004E288A"/>
    <w:rsid w:val="004E37C0"/>
    <w:rsid w:val="004E48B4"/>
    <w:rsid w:val="004E5953"/>
    <w:rsid w:val="004E6E95"/>
    <w:rsid w:val="004F16F9"/>
    <w:rsid w:val="004F5706"/>
    <w:rsid w:val="00502D64"/>
    <w:rsid w:val="00504D71"/>
    <w:rsid w:val="005060CE"/>
    <w:rsid w:val="00506477"/>
    <w:rsid w:val="00507C22"/>
    <w:rsid w:val="00523883"/>
    <w:rsid w:val="00532C49"/>
    <w:rsid w:val="005338C1"/>
    <w:rsid w:val="005434E2"/>
    <w:rsid w:val="00544740"/>
    <w:rsid w:val="005457CC"/>
    <w:rsid w:val="00551FA9"/>
    <w:rsid w:val="00552DDB"/>
    <w:rsid w:val="00554428"/>
    <w:rsid w:val="00556CD2"/>
    <w:rsid w:val="00560AB6"/>
    <w:rsid w:val="005712E8"/>
    <w:rsid w:val="00575D87"/>
    <w:rsid w:val="00585088"/>
    <w:rsid w:val="00585BCE"/>
    <w:rsid w:val="005873FA"/>
    <w:rsid w:val="00590D73"/>
    <w:rsid w:val="00591B53"/>
    <w:rsid w:val="005959C9"/>
    <w:rsid w:val="00596056"/>
    <w:rsid w:val="00596E1D"/>
    <w:rsid w:val="0059704C"/>
    <w:rsid w:val="005A12FF"/>
    <w:rsid w:val="005A580D"/>
    <w:rsid w:val="005B075B"/>
    <w:rsid w:val="005B18EA"/>
    <w:rsid w:val="005B6F60"/>
    <w:rsid w:val="005B7332"/>
    <w:rsid w:val="005C29E0"/>
    <w:rsid w:val="005D1391"/>
    <w:rsid w:val="005D5E33"/>
    <w:rsid w:val="005E27EB"/>
    <w:rsid w:val="005E637F"/>
    <w:rsid w:val="005E6A42"/>
    <w:rsid w:val="005F3156"/>
    <w:rsid w:val="005F6140"/>
    <w:rsid w:val="0060432E"/>
    <w:rsid w:val="006057EE"/>
    <w:rsid w:val="006073A5"/>
    <w:rsid w:val="0060763F"/>
    <w:rsid w:val="0061090C"/>
    <w:rsid w:val="00611311"/>
    <w:rsid w:val="0061589A"/>
    <w:rsid w:val="00622994"/>
    <w:rsid w:val="006253E7"/>
    <w:rsid w:val="006259CE"/>
    <w:rsid w:val="00631341"/>
    <w:rsid w:val="00633E35"/>
    <w:rsid w:val="006465F0"/>
    <w:rsid w:val="0065054E"/>
    <w:rsid w:val="00656E19"/>
    <w:rsid w:val="00666CB5"/>
    <w:rsid w:val="00670740"/>
    <w:rsid w:val="00670E36"/>
    <w:rsid w:val="0067114D"/>
    <w:rsid w:val="006749F2"/>
    <w:rsid w:val="006765F8"/>
    <w:rsid w:val="00676BBB"/>
    <w:rsid w:val="006774F2"/>
    <w:rsid w:val="00680DA6"/>
    <w:rsid w:val="006844A0"/>
    <w:rsid w:val="00687EBA"/>
    <w:rsid w:val="00690F8D"/>
    <w:rsid w:val="006933CD"/>
    <w:rsid w:val="00694FA9"/>
    <w:rsid w:val="00695285"/>
    <w:rsid w:val="006974FC"/>
    <w:rsid w:val="006A18C9"/>
    <w:rsid w:val="006A258A"/>
    <w:rsid w:val="006A53C8"/>
    <w:rsid w:val="006B369C"/>
    <w:rsid w:val="006B4F30"/>
    <w:rsid w:val="006B7C86"/>
    <w:rsid w:val="006C366D"/>
    <w:rsid w:val="006C7448"/>
    <w:rsid w:val="006D0D5A"/>
    <w:rsid w:val="006D1E40"/>
    <w:rsid w:val="006D5C5A"/>
    <w:rsid w:val="006E3B16"/>
    <w:rsid w:val="006F402A"/>
    <w:rsid w:val="006F5175"/>
    <w:rsid w:val="006F7639"/>
    <w:rsid w:val="00701E69"/>
    <w:rsid w:val="0070295E"/>
    <w:rsid w:val="0070720E"/>
    <w:rsid w:val="00707E3B"/>
    <w:rsid w:val="0071005A"/>
    <w:rsid w:val="00715E8D"/>
    <w:rsid w:val="007162F9"/>
    <w:rsid w:val="007175CC"/>
    <w:rsid w:val="00717646"/>
    <w:rsid w:val="0072022E"/>
    <w:rsid w:val="007233A0"/>
    <w:rsid w:val="00724D0B"/>
    <w:rsid w:val="0073482E"/>
    <w:rsid w:val="00735B8A"/>
    <w:rsid w:val="00753957"/>
    <w:rsid w:val="00756E94"/>
    <w:rsid w:val="0076262A"/>
    <w:rsid w:val="007702AC"/>
    <w:rsid w:val="0077228D"/>
    <w:rsid w:val="007729E8"/>
    <w:rsid w:val="00774F55"/>
    <w:rsid w:val="00776280"/>
    <w:rsid w:val="0077693F"/>
    <w:rsid w:val="007811C5"/>
    <w:rsid w:val="00782BDD"/>
    <w:rsid w:val="00786ACC"/>
    <w:rsid w:val="0079210D"/>
    <w:rsid w:val="007971D6"/>
    <w:rsid w:val="007A20A3"/>
    <w:rsid w:val="007A41D3"/>
    <w:rsid w:val="007B6091"/>
    <w:rsid w:val="007B7432"/>
    <w:rsid w:val="007C37B0"/>
    <w:rsid w:val="007C765F"/>
    <w:rsid w:val="007D6780"/>
    <w:rsid w:val="007E2273"/>
    <w:rsid w:val="007F186F"/>
    <w:rsid w:val="007F4A60"/>
    <w:rsid w:val="007F660F"/>
    <w:rsid w:val="007F662F"/>
    <w:rsid w:val="00805FB3"/>
    <w:rsid w:val="00805FD6"/>
    <w:rsid w:val="00811238"/>
    <w:rsid w:val="00811321"/>
    <w:rsid w:val="00814CEA"/>
    <w:rsid w:val="008202B0"/>
    <w:rsid w:val="00822FCA"/>
    <w:rsid w:val="00824E35"/>
    <w:rsid w:val="00826223"/>
    <w:rsid w:val="008334F9"/>
    <w:rsid w:val="0083383E"/>
    <w:rsid w:val="0083453F"/>
    <w:rsid w:val="0083541B"/>
    <w:rsid w:val="008403EA"/>
    <w:rsid w:val="00840445"/>
    <w:rsid w:val="00841595"/>
    <w:rsid w:val="0084658B"/>
    <w:rsid w:val="00852032"/>
    <w:rsid w:val="00852EA4"/>
    <w:rsid w:val="008532D2"/>
    <w:rsid w:val="00855672"/>
    <w:rsid w:val="008568CA"/>
    <w:rsid w:val="00862E27"/>
    <w:rsid w:val="0087104E"/>
    <w:rsid w:val="00873255"/>
    <w:rsid w:val="00874CBC"/>
    <w:rsid w:val="00880EE9"/>
    <w:rsid w:val="0088258C"/>
    <w:rsid w:val="008863FB"/>
    <w:rsid w:val="00892F73"/>
    <w:rsid w:val="008A131C"/>
    <w:rsid w:val="008A2DBD"/>
    <w:rsid w:val="008A6E63"/>
    <w:rsid w:val="008A7D5A"/>
    <w:rsid w:val="008B2A83"/>
    <w:rsid w:val="008B4A64"/>
    <w:rsid w:val="008B53F0"/>
    <w:rsid w:val="008B6E63"/>
    <w:rsid w:val="008C1F91"/>
    <w:rsid w:val="008C569B"/>
    <w:rsid w:val="008C7B87"/>
    <w:rsid w:val="008C7D14"/>
    <w:rsid w:val="008D3419"/>
    <w:rsid w:val="008D4CA1"/>
    <w:rsid w:val="008D5A1E"/>
    <w:rsid w:val="008E0019"/>
    <w:rsid w:val="008E1CF6"/>
    <w:rsid w:val="008E4B1E"/>
    <w:rsid w:val="008E7D89"/>
    <w:rsid w:val="008F1749"/>
    <w:rsid w:val="009061C3"/>
    <w:rsid w:val="0090669F"/>
    <w:rsid w:val="0090752B"/>
    <w:rsid w:val="00913107"/>
    <w:rsid w:val="00914C6F"/>
    <w:rsid w:val="009152F0"/>
    <w:rsid w:val="00916886"/>
    <w:rsid w:val="0092112C"/>
    <w:rsid w:val="00924E4D"/>
    <w:rsid w:val="00926E04"/>
    <w:rsid w:val="009312A2"/>
    <w:rsid w:val="00940E49"/>
    <w:rsid w:val="00944B92"/>
    <w:rsid w:val="00957A82"/>
    <w:rsid w:val="00960B12"/>
    <w:rsid w:val="00967850"/>
    <w:rsid w:val="00976807"/>
    <w:rsid w:val="00980131"/>
    <w:rsid w:val="009804DE"/>
    <w:rsid w:val="00980EEF"/>
    <w:rsid w:val="00985755"/>
    <w:rsid w:val="009868F9"/>
    <w:rsid w:val="00987275"/>
    <w:rsid w:val="00994E76"/>
    <w:rsid w:val="0099605F"/>
    <w:rsid w:val="009A0A04"/>
    <w:rsid w:val="009A0C42"/>
    <w:rsid w:val="009A1746"/>
    <w:rsid w:val="009A253C"/>
    <w:rsid w:val="009A5E42"/>
    <w:rsid w:val="009B0811"/>
    <w:rsid w:val="009B21F2"/>
    <w:rsid w:val="009B2720"/>
    <w:rsid w:val="009B6509"/>
    <w:rsid w:val="009C0379"/>
    <w:rsid w:val="009C0F5D"/>
    <w:rsid w:val="009D46DB"/>
    <w:rsid w:val="009D7A32"/>
    <w:rsid w:val="009E11EE"/>
    <w:rsid w:val="009F1F3E"/>
    <w:rsid w:val="009F2262"/>
    <w:rsid w:val="00A129B6"/>
    <w:rsid w:val="00A12E06"/>
    <w:rsid w:val="00A130C2"/>
    <w:rsid w:val="00A16A89"/>
    <w:rsid w:val="00A22E18"/>
    <w:rsid w:val="00A230BE"/>
    <w:rsid w:val="00A243F8"/>
    <w:rsid w:val="00A308AE"/>
    <w:rsid w:val="00A33B42"/>
    <w:rsid w:val="00A406CB"/>
    <w:rsid w:val="00A416FB"/>
    <w:rsid w:val="00A42548"/>
    <w:rsid w:val="00A519D9"/>
    <w:rsid w:val="00A61AB9"/>
    <w:rsid w:val="00A627F6"/>
    <w:rsid w:val="00A62A88"/>
    <w:rsid w:val="00A70451"/>
    <w:rsid w:val="00A724BA"/>
    <w:rsid w:val="00A74A71"/>
    <w:rsid w:val="00A76AE9"/>
    <w:rsid w:val="00A8156A"/>
    <w:rsid w:val="00A84A4F"/>
    <w:rsid w:val="00A852E2"/>
    <w:rsid w:val="00A86241"/>
    <w:rsid w:val="00A8791A"/>
    <w:rsid w:val="00A9358B"/>
    <w:rsid w:val="00A94A85"/>
    <w:rsid w:val="00A9522D"/>
    <w:rsid w:val="00AA1868"/>
    <w:rsid w:val="00AA2082"/>
    <w:rsid w:val="00AA2EC2"/>
    <w:rsid w:val="00AA462E"/>
    <w:rsid w:val="00AA6E8D"/>
    <w:rsid w:val="00AB1551"/>
    <w:rsid w:val="00AB240E"/>
    <w:rsid w:val="00AB6824"/>
    <w:rsid w:val="00AC0B95"/>
    <w:rsid w:val="00AC21D0"/>
    <w:rsid w:val="00AC534A"/>
    <w:rsid w:val="00AD08DE"/>
    <w:rsid w:val="00AD1E50"/>
    <w:rsid w:val="00AD3DCA"/>
    <w:rsid w:val="00AD48EA"/>
    <w:rsid w:val="00AD641D"/>
    <w:rsid w:val="00AE5D33"/>
    <w:rsid w:val="00AE79B5"/>
    <w:rsid w:val="00AF1982"/>
    <w:rsid w:val="00AF2E9A"/>
    <w:rsid w:val="00AF3B69"/>
    <w:rsid w:val="00AF4331"/>
    <w:rsid w:val="00AF5D69"/>
    <w:rsid w:val="00AF7D02"/>
    <w:rsid w:val="00B02D5B"/>
    <w:rsid w:val="00B12223"/>
    <w:rsid w:val="00B12BCE"/>
    <w:rsid w:val="00B136A5"/>
    <w:rsid w:val="00B13928"/>
    <w:rsid w:val="00B17E0F"/>
    <w:rsid w:val="00B21F7D"/>
    <w:rsid w:val="00B22F33"/>
    <w:rsid w:val="00B24E70"/>
    <w:rsid w:val="00B25E99"/>
    <w:rsid w:val="00B3240A"/>
    <w:rsid w:val="00B34B32"/>
    <w:rsid w:val="00B40968"/>
    <w:rsid w:val="00B424C4"/>
    <w:rsid w:val="00B46D4F"/>
    <w:rsid w:val="00B51F4B"/>
    <w:rsid w:val="00B53339"/>
    <w:rsid w:val="00B54BAB"/>
    <w:rsid w:val="00B5756E"/>
    <w:rsid w:val="00B62311"/>
    <w:rsid w:val="00B6531F"/>
    <w:rsid w:val="00B74C30"/>
    <w:rsid w:val="00B801AD"/>
    <w:rsid w:val="00B83095"/>
    <w:rsid w:val="00B91713"/>
    <w:rsid w:val="00B93B31"/>
    <w:rsid w:val="00B9644F"/>
    <w:rsid w:val="00BB3DC7"/>
    <w:rsid w:val="00BB5110"/>
    <w:rsid w:val="00BC44F0"/>
    <w:rsid w:val="00BC4B4D"/>
    <w:rsid w:val="00BC5443"/>
    <w:rsid w:val="00BC7412"/>
    <w:rsid w:val="00BD6954"/>
    <w:rsid w:val="00BD724A"/>
    <w:rsid w:val="00BE568A"/>
    <w:rsid w:val="00BE5D8A"/>
    <w:rsid w:val="00BE6BD0"/>
    <w:rsid w:val="00BF04F0"/>
    <w:rsid w:val="00BF6636"/>
    <w:rsid w:val="00C04B64"/>
    <w:rsid w:val="00C0692B"/>
    <w:rsid w:val="00C075A4"/>
    <w:rsid w:val="00C13A62"/>
    <w:rsid w:val="00C14177"/>
    <w:rsid w:val="00C22229"/>
    <w:rsid w:val="00C2248D"/>
    <w:rsid w:val="00C25361"/>
    <w:rsid w:val="00C25A26"/>
    <w:rsid w:val="00C30F1A"/>
    <w:rsid w:val="00C318E4"/>
    <w:rsid w:val="00C31BE7"/>
    <w:rsid w:val="00C31DE6"/>
    <w:rsid w:val="00C3276D"/>
    <w:rsid w:val="00C369E2"/>
    <w:rsid w:val="00C43765"/>
    <w:rsid w:val="00C44AFA"/>
    <w:rsid w:val="00C452E6"/>
    <w:rsid w:val="00C4567C"/>
    <w:rsid w:val="00C51B00"/>
    <w:rsid w:val="00C52710"/>
    <w:rsid w:val="00C52BC8"/>
    <w:rsid w:val="00C54EE7"/>
    <w:rsid w:val="00C55A3E"/>
    <w:rsid w:val="00C6295F"/>
    <w:rsid w:val="00C6355B"/>
    <w:rsid w:val="00C6583D"/>
    <w:rsid w:val="00C7047F"/>
    <w:rsid w:val="00C736B4"/>
    <w:rsid w:val="00C743C1"/>
    <w:rsid w:val="00C74CE1"/>
    <w:rsid w:val="00C75690"/>
    <w:rsid w:val="00C76F31"/>
    <w:rsid w:val="00C807A9"/>
    <w:rsid w:val="00C8528C"/>
    <w:rsid w:val="00C90E81"/>
    <w:rsid w:val="00C94DF3"/>
    <w:rsid w:val="00C951FA"/>
    <w:rsid w:val="00CA5289"/>
    <w:rsid w:val="00CA77B2"/>
    <w:rsid w:val="00CB31EA"/>
    <w:rsid w:val="00CB3C3D"/>
    <w:rsid w:val="00CB6025"/>
    <w:rsid w:val="00CB651D"/>
    <w:rsid w:val="00CB68C3"/>
    <w:rsid w:val="00CC0385"/>
    <w:rsid w:val="00CC2E0B"/>
    <w:rsid w:val="00CC34F0"/>
    <w:rsid w:val="00CC4D21"/>
    <w:rsid w:val="00CC7346"/>
    <w:rsid w:val="00CD277C"/>
    <w:rsid w:val="00CD6F22"/>
    <w:rsid w:val="00CF1A92"/>
    <w:rsid w:val="00CF3853"/>
    <w:rsid w:val="00CF71F7"/>
    <w:rsid w:val="00D024F8"/>
    <w:rsid w:val="00D065B0"/>
    <w:rsid w:val="00D07F60"/>
    <w:rsid w:val="00D11A2C"/>
    <w:rsid w:val="00D13908"/>
    <w:rsid w:val="00D1585D"/>
    <w:rsid w:val="00D17F2C"/>
    <w:rsid w:val="00D23B93"/>
    <w:rsid w:val="00D26D45"/>
    <w:rsid w:val="00D30AB3"/>
    <w:rsid w:val="00D33EF1"/>
    <w:rsid w:val="00D35C94"/>
    <w:rsid w:val="00D40092"/>
    <w:rsid w:val="00D43DF8"/>
    <w:rsid w:val="00D45450"/>
    <w:rsid w:val="00D53C34"/>
    <w:rsid w:val="00D53F3F"/>
    <w:rsid w:val="00D57119"/>
    <w:rsid w:val="00D57552"/>
    <w:rsid w:val="00D57E96"/>
    <w:rsid w:val="00D60B84"/>
    <w:rsid w:val="00D61D41"/>
    <w:rsid w:val="00D62578"/>
    <w:rsid w:val="00D70043"/>
    <w:rsid w:val="00D72BD9"/>
    <w:rsid w:val="00D76E11"/>
    <w:rsid w:val="00D77E11"/>
    <w:rsid w:val="00D83999"/>
    <w:rsid w:val="00D94593"/>
    <w:rsid w:val="00D95E70"/>
    <w:rsid w:val="00D97F32"/>
    <w:rsid w:val="00DA0F84"/>
    <w:rsid w:val="00DA3DB6"/>
    <w:rsid w:val="00DA59CF"/>
    <w:rsid w:val="00DA75C9"/>
    <w:rsid w:val="00DB26E1"/>
    <w:rsid w:val="00DB2AB5"/>
    <w:rsid w:val="00DB2F9B"/>
    <w:rsid w:val="00DB3073"/>
    <w:rsid w:val="00DB5BBF"/>
    <w:rsid w:val="00DC11D0"/>
    <w:rsid w:val="00DC1A8E"/>
    <w:rsid w:val="00DC597B"/>
    <w:rsid w:val="00DD3395"/>
    <w:rsid w:val="00DE0BBB"/>
    <w:rsid w:val="00DE1D6A"/>
    <w:rsid w:val="00DE3C98"/>
    <w:rsid w:val="00DE47E3"/>
    <w:rsid w:val="00DE6629"/>
    <w:rsid w:val="00DE68FA"/>
    <w:rsid w:val="00DE7A49"/>
    <w:rsid w:val="00DF5175"/>
    <w:rsid w:val="00DF6C02"/>
    <w:rsid w:val="00DF7D95"/>
    <w:rsid w:val="00E0123F"/>
    <w:rsid w:val="00E018A5"/>
    <w:rsid w:val="00E15431"/>
    <w:rsid w:val="00E159E1"/>
    <w:rsid w:val="00E167CD"/>
    <w:rsid w:val="00E20375"/>
    <w:rsid w:val="00E219E7"/>
    <w:rsid w:val="00E26F71"/>
    <w:rsid w:val="00E42407"/>
    <w:rsid w:val="00E5002B"/>
    <w:rsid w:val="00E53359"/>
    <w:rsid w:val="00E54CD4"/>
    <w:rsid w:val="00E54DDE"/>
    <w:rsid w:val="00E611D5"/>
    <w:rsid w:val="00E62782"/>
    <w:rsid w:val="00E62C0B"/>
    <w:rsid w:val="00E6455F"/>
    <w:rsid w:val="00E64DBA"/>
    <w:rsid w:val="00E66EF5"/>
    <w:rsid w:val="00E7361E"/>
    <w:rsid w:val="00E75B2E"/>
    <w:rsid w:val="00E75EDB"/>
    <w:rsid w:val="00E8025A"/>
    <w:rsid w:val="00E852BC"/>
    <w:rsid w:val="00E860A8"/>
    <w:rsid w:val="00E92273"/>
    <w:rsid w:val="00E94F85"/>
    <w:rsid w:val="00E97ABA"/>
    <w:rsid w:val="00EA01F4"/>
    <w:rsid w:val="00EA163B"/>
    <w:rsid w:val="00EB3E38"/>
    <w:rsid w:val="00EB3ED1"/>
    <w:rsid w:val="00EC1904"/>
    <w:rsid w:val="00EC3621"/>
    <w:rsid w:val="00EC6329"/>
    <w:rsid w:val="00EC7542"/>
    <w:rsid w:val="00ED2C09"/>
    <w:rsid w:val="00ED66C9"/>
    <w:rsid w:val="00EE51B4"/>
    <w:rsid w:val="00EE53D7"/>
    <w:rsid w:val="00EE5F08"/>
    <w:rsid w:val="00EE65F5"/>
    <w:rsid w:val="00EF4A12"/>
    <w:rsid w:val="00F00AEC"/>
    <w:rsid w:val="00F04C42"/>
    <w:rsid w:val="00F07905"/>
    <w:rsid w:val="00F147B5"/>
    <w:rsid w:val="00F242A1"/>
    <w:rsid w:val="00F3104D"/>
    <w:rsid w:val="00F31ECF"/>
    <w:rsid w:val="00F330C9"/>
    <w:rsid w:val="00F35807"/>
    <w:rsid w:val="00F375F7"/>
    <w:rsid w:val="00F449C6"/>
    <w:rsid w:val="00F44E73"/>
    <w:rsid w:val="00F454A9"/>
    <w:rsid w:val="00F46168"/>
    <w:rsid w:val="00F47CB7"/>
    <w:rsid w:val="00F52C22"/>
    <w:rsid w:val="00F55139"/>
    <w:rsid w:val="00F55A05"/>
    <w:rsid w:val="00F564B5"/>
    <w:rsid w:val="00F617B3"/>
    <w:rsid w:val="00F617E0"/>
    <w:rsid w:val="00F6435D"/>
    <w:rsid w:val="00F64A09"/>
    <w:rsid w:val="00F65A5E"/>
    <w:rsid w:val="00F70A94"/>
    <w:rsid w:val="00F7109F"/>
    <w:rsid w:val="00F714BE"/>
    <w:rsid w:val="00F8454C"/>
    <w:rsid w:val="00F84FEE"/>
    <w:rsid w:val="00F93ABF"/>
    <w:rsid w:val="00F963C7"/>
    <w:rsid w:val="00FA3E69"/>
    <w:rsid w:val="00FB11C6"/>
    <w:rsid w:val="00FB15CD"/>
    <w:rsid w:val="00FB2FAE"/>
    <w:rsid w:val="00FB41E3"/>
    <w:rsid w:val="00FB4D79"/>
    <w:rsid w:val="00FB4E2E"/>
    <w:rsid w:val="00FC32ED"/>
    <w:rsid w:val="00FC37DC"/>
    <w:rsid w:val="00FC3C51"/>
    <w:rsid w:val="00FC4C55"/>
    <w:rsid w:val="00FD0E95"/>
    <w:rsid w:val="00FD6E60"/>
    <w:rsid w:val="00FE1664"/>
    <w:rsid w:val="00FE32F7"/>
    <w:rsid w:val="00FE372A"/>
    <w:rsid w:val="00FE39A3"/>
    <w:rsid w:val="00FF3F11"/>
    <w:rsid w:val="00FF43D2"/>
    <w:rsid w:val="00FF5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4DBAC"/>
  <w15:docId w15:val="{FD35B180-0B8D-4C47-892E-C53E0854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39B"/>
  </w:style>
  <w:style w:type="paragraph" w:styleId="Heading1">
    <w:name w:val="heading 1"/>
    <w:basedOn w:val="Normal"/>
    <w:next w:val="BodyText"/>
    <w:link w:val="Heading1Char"/>
    <w:uiPriority w:val="9"/>
    <w:qFormat/>
    <w:rsid w:val="00436F7A"/>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semiHidden/>
    <w:unhideWhenUsed/>
    <w:qFormat/>
    <w:rsid w:val="00C872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ompact">
    <w:name w:val="Compact"/>
    <w:basedOn w:val="BodyText"/>
    <w:qFormat/>
    <w:rsid w:val="00C8320F"/>
    <w:pPr>
      <w:spacing w:before="36" w:after="36"/>
    </w:pPr>
  </w:style>
  <w:style w:type="paragraph" w:styleId="BodyText">
    <w:name w:val="Body Text"/>
    <w:basedOn w:val="Normal"/>
    <w:link w:val="BodyTextChar"/>
    <w:uiPriority w:val="1"/>
    <w:unhideWhenUsed/>
    <w:qFormat/>
    <w:rsid w:val="00C8320F"/>
    <w:pPr>
      <w:spacing w:after="120"/>
    </w:pPr>
  </w:style>
  <w:style w:type="character" w:customStyle="1" w:styleId="BodyTextChar">
    <w:name w:val="Body Text Char"/>
    <w:basedOn w:val="DefaultParagraphFont"/>
    <w:link w:val="BodyText"/>
    <w:uiPriority w:val="1"/>
    <w:rsid w:val="00C8320F"/>
  </w:style>
  <w:style w:type="paragraph" w:styleId="Bibliography">
    <w:name w:val="Bibliography"/>
    <w:basedOn w:val="Normal"/>
    <w:next w:val="Normal"/>
    <w:uiPriority w:val="37"/>
    <w:unhideWhenUsed/>
    <w:rsid w:val="002B4602"/>
    <w:pPr>
      <w:ind w:left="720" w:hanging="720"/>
    </w:pPr>
  </w:style>
  <w:style w:type="character" w:styleId="CommentReference">
    <w:name w:val="annotation reference"/>
    <w:semiHidden/>
    <w:rsid w:val="00EB44EA"/>
    <w:rPr>
      <w:sz w:val="16"/>
      <w:szCs w:val="16"/>
    </w:rPr>
  </w:style>
  <w:style w:type="paragraph" w:styleId="CommentText">
    <w:name w:val="annotation text"/>
    <w:basedOn w:val="Normal"/>
    <w:link w:val="CommentTextChar"/>
    <w:semiHidden/>
    <w:rsid w:val="00EB44EA"/>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semiHidden/>
    <w:rsid w:val="00EB44EA"/>
    <w:rPr>
      <w:rFonts w:ascii="Times New Roman" w:eastAsia="Times New Roman" w:hAnsi="Times New Roman" w:cs="Times New Roman"/>
      <w:kern w:val="0"/>
      <w:sz w:val="20"/>
      <w:szCs w:val="20"/>
      <w:lang w:val="es-ES" w:eastAsia="es-ES"/>
    </w:rPr>
  </w:style>
  <w:style w:type="paragraph" w:styleId="CommentSubject">
    <w:name w:val="annotation subject"/>
    <w:basedOn w:val="CommentText"/>
    <w:next w:val="CommentText"/>
    <w:link w:val="CommentSubjectChar"/>
    <w:semiHidden/>
    <w:rsid w:val="00EB44EA"/>
    <w:rPr>
      <w:b/>
      <w:bCs/>
    </w:rPr>
  </w:style>
  <w:style w:type="character" w:customStyle="1" w:styleId="CommentSubjectChar">
    <w:name w:val="Comment Subject Char"/>
    <w:basedOn w:val="CommentTextChar"/>
    <w:link w:val="CommentSubject"/>
    <w:semiHidden/>
    <w:rsid w:val="00EB44EA"/>
    <w:rPr>
      <w:rFonts w:ascii="Times New Roman" w:eastAsia="Times New Roman" w:hAnsi="Times New Roman" w:cs="Times New Roman"/>
      <w:b/>
      <w:bCs/>
      <w:kern w:val="0"/>
      <w:sz w:val="20"/>
      <w:szCs w:val="20"/>
      <w:lang w:val="es-ES" w:eastAsia="es-ES"/>
    </w:rPr>
  </w:style>
  <w:style w:type="paragraph" w:styleId="BalloonText">
    <w:name w:val="Balloon Text"/>
    <w:basedOn w:val="Normal"/>
    <w:link w:val="BalloonTextChar"/>
    <w:semiHidden/>
    <w:rsid w:val="00EB44EA"/>
    <w:rPr>
      <w:rFonts w:ascii="Tahoma" w:eastAsia="Times New Roman" w:hAnsi="Tahoma" w:cs="Tahoma"/>
      <w:sz w:val="16"/>
      <w:szCs w:val="16"/>
      <w:lang w:val="es-ES" w:eastAsia="es-ES"/>
    </w:rPr>
  </w:style>
  <w:style w:type="character" w:customStyle="1" w:styleId="BalloonTextChar">
    <w:name w:val="Balloon Text Char"/>
    <w:basedOn w:val="DefaultParagraphFont"/>
    <w:link w:val="BalloonText"/>
    <w:semiHidden/>
    <w:rsid w:val="00EB44EA"/>
    <w:rPr>
      <w:rFonts w:ascii="Tahoma" w:eastAsia="Times New Roman" w:hAnsi="Tahoma" w:cs="Tahoma"/>
      <w:kern w:val="0"/>
      <w:sz w:val="16"/>
      <w:szCs w:val="16"/>
      <w:lang w:val="es-ES" w:eastAsia="es-ES"/>
    </w:rPr>
  </w:style>
  <w:style w:type="paragraph" w:customStyle="1" w:styleId="Prrafodelista">
    <w:name w:val="Párrafo de lista"/>
    <w:basedOn w:val="Normal"/>
    <w:uiPriority w:val="34"/>
    <w:qFormat/>
    <w:rsid w:val="00EB44EA"/>
    <w:pPr>
      <w:ind w:left="708"/>
    </w:pPr>
    <w:rPr>
      <w:rFonts w:ascii="Times New Roman" w:eastAsia="Times New Roman" w:hAnsi="Times New Roman" w:cs="Times New Roman"/>
      <w:lang w:val="es-ES" w:eastAsia="es-ES"/>
    </w:rPr>
  </w:style>
  <w:style w:type="character" w:styleId="PlaceholderText">
    <w:name w:val="Placeholder Text"/>
    <w:basedOn w:val="DefaultParagraphFont"/>
    <w:uiPriority w:val="99"/>
    <w:semiHidden/>
    <w:rsid w:val="00EB44EA"/>
    <w:rPr>
      <w:color w:val="808080"/>
    </w:rPr>
  </w:style>
  <w:style w:type="paragraph" w:styleId="ListParagraph">
    <w:name w:val="List Paragraph"/>
    <w:basedOn w:val="Normal"/>
    <w:uiPriority w:val="34"/>
    <w:qFormat/>
    <w:rsid w:val="00EB44EA"/>
    <w:pPr>
      <w:ind w:left="720"/>
      <w:contextualSpacing/>
    </w:pPr>
    <w:rPr>
      <w:rFonts w:ascii="Times New Roman" w:eastAsia="Times New Roman" w:hAnsi="Times New Roman" w:cs="Times New Roman"/>
      <w:lang w:val="es-ES" w:eastAsia="es-ES"/>
    </w:rPr>
  </w:style>
  <w:style w:type="character" w:styleId="Hyperlink">
    <w:name w:val="Hyperlink"/>
    <w:basedOn w:val="DefaultParagraphFont"/>
    <w:rsid w:val="00EB44EA"/>
    <w:rPr>
      <w:color w:val="0563C1" w:themeColor="hyperlink"/>
      <w:u w:val="single"/>
    </w:rPr>
  </w:style>
  <w:style w:type="character" w:customStyle="1" w:styleId="UnresolvedMention1">
    <w:name w:val="Unresolved Mention1"/>
    <w:basedOn w:val="DefaultParagraphFont"/>
    <w:rsid w:val="00EB44EA"/>
    <w:rPr>
      <w:color w:val="605E5C"/>
      <w:shd w:val="clear" w:color="auto" w:fill="E1DFDD"/>
    </w:rPr>
  </w:style>
  <w:style w:type="character" w:styleId="FollowedHyperlink">
    <w:name w:val="FollowedHyperlink"/>
    <w:basedOn w:val="DefaultParagraphFont"/>
    <w:rsid w:val="00EB44EA"/>
    <w:rPr>
      <w:color w:val="954F72" w:themeColor="followedHyperlink"/>
      <w:u w:val="single"/>
    </w:rPr>
  </w:style>
  <w:style w:type="paragraph" w:customStyle="1" w:styleId="Default">
    <w:name w:val="Default"/>
    <w:rsid w:val="00EB44EA"/>
    <w:pPr>
      <w:autoSpaceDE w:val="0"/>
      <w:autoSpaceDN w:val="0"/>
      <w:adjustRightInd w:val="0"/>
    </w:pPr>
    <w:rPr>
      <w:rFonts w:ascii="Times New Roman" w:eastAsia="Times New Roman" w:hAnsi="Times New Roman" w:cs="Times New Roman"/>
      <w:color w:val="000000"/>
    </w:rPr>
  </w:style>
  <w:style w:type="paragraph" w:styleId="NormalWeb">
    <w:name w:val="Normal (Web)"/>
    <w:basedOn w:val="Normal"/>
    <w:uiPriority w:val="99"/>
    <w:unhideWhenUsed/>
    <w:rsid w:val="00EB44EA"/>
    <w:pPr>
      <w:spacing w:before="100" w:beforeAutospacing="1" w:after="100" w:afterAutospacing="1"/>
    </w:pPr>
    <w:rPr>
      <w:rFonts w:ascii="Times New Roman" w:eastAsiaTheme="minorEastAsia" w:hAnsi="Times New Roman" w:cs="Times New Roman"/>
      <w:lang w:val="en-GB" w:eastAsia="en-GB"/>
    </w:rPr>
  </w:style>
  <w:style w:type="table" w:styleId="TableGrid">
    <w:name w:val="Table Grid"/>
    <w:basedOn w:val="TableNormal"/>
    <w:rsid w:val="00EB44E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HeaderChar">
    <w:name w:val="Header Char"/>
    <w:basedOn w:val="DefaultParagraphFont"/>
    <w:link w:val="Header"/>
    <w:rsid w:val="00EB44EA"/>
    <w:rPr>
      <w:rFonts w:ascii="Times New Roman" w:eastAsia="Times New Roman" w:hAnsi="Times New Roman" w:cs="Times New Roman"/>
      <w:kern w:val="0"/>
      <w:lang w:val="es-ES" w:eastAsia="es-ES"/>
    </w:rPr>
  </w:style>
  <w:style w:type="paragraph" w:styleId="Footer">
    <w:name w:val="footer"/>
    <w:basedOn w:val="Normal"/>
    <w:link w:val="Foot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FooterChar">
    <w:name w:val="Footer Char"/>
    <w:basedOn w:val="DefaultParagraphFont"/>
    <w:link w:val="Footer"/>
    <w:rsid w:val="00EB44EA"/>
    <w:rPr>
      <w:rFonts w:ascii="Times New Roman" w:eastAsia="Times New Roman" w:hAnsi="Times New Roman" w:cs="Times New Roman"/>
      <w:kern w:val="0"/>
      <w:lang w:val="es-ES" w:eastAsia="es-ES"/>
    </w:rPr>
  </w:style>
  <w:style w:type="character" w:customStyle="1" w:styleId="Heading1Char">
    <w:name w:val="Heading 1 Char"/>
    <w:basedOn w:val="DefaultParagraphFont"/>
    <w:link w:val="Heading1"/>
    <w:uiPriority w:val="9"/>
    <w:rsid w:val="00436F7A"/>
    <w:rPr>
      <w:rFonts w:asciiTheme="majorHAnsi" w:eastAsiaTheme="majorEastAsia" w:hAnsiTheme="majorHAnsi" w:cstheme="majorBidi"/>
      <w:b/>
      <w:bCs/>
      <w:color w:val="4472C4" w:themeColor="accent1"/>
      <w:kern w:val="0"/>
      <w:sz w:val="32"/>
      <w:szCs w:val="32"/>
    </w:rPr>
  </w:style>
  <w:style w:type="character" w:customStyle="1" w:styleId="apple-converted-space">
    <w:name w:val="apple-converted-space"/>
    <w:basedOn w:val="DefaultParagraphFont"/>
    <w:rsid w:val="00436F7A"/>
  </w:style>
  <w:style w:type="character" w:styleId="Emphasis">
    <w:name w:val="Emphasis"/>
    <w:basedOn w:val="DefaultParagraphFont"/>
    <w:uiPriority w:val="20"/>
    <w:qFormat/>
    <w:rsid w:val="00436F7A"/>
    <w:rPr>
      <w:i/>
      <w:iCs/>
    </w:rPr>
  </w:style>
  <w:style w:type="character" w:customStyle="1" w:styleId="Heading2Char">
    <w:name w:val="Heading 2 Char"/>
    <w:basedOn w:val="DefaultParagraphFont"/>
    <w:link w:val="Heading2"/>
    <w:uiPriority w:val="9"/>
    <w:rsid w:val="00C872D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F514B"/>
  </w:style>
  <w:style w:type="character" w:styleId="LineNumber">
    <w:name w:val="line number"/>
    <w:basedOn w:val="DefaultParagraphFont"/>
    <w:uiPriority w:val="99"/>
    <w:semiHidden/>
    <w:unhideWhenUsed/>
    <w:rsid w:val="00A012D1"/>
  </w:style>
  <w:style w:type="table" w:customStyle="1" w:styleId="Table">
    <w:name w:val="Table"/>
    <w:semiHidden/>
    <w:unhideWhenUsed/>
    <w:qFormat/>
    <w:rsid w:val="009F0F0A"/>
    <w:pPr>
      <w:spacing w:after="200"/>
    </w:pPr>
    <w:rPr>
      <w:sz w:val="20"/>
      <w:szCs w:val="20"/>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9F0F0A"/>
    <w:pPr>
      <w:keepNext/>
      <w:spacing w:after="120"/>
    </w:pPr>
    <w:rPr>
      <w:iCs w:val="0"/>
      <w:color w:val="auto"/>
      <w:sz w:val="24"/>
      <w:szCs w:val="24"/>
    </w:rPr>
  </w:style>
  <w:style w:type="paragraph" w:styleId="Caption">
    <w:name w:val="caption"/>
    <w:basedOn w:val="Normal"/>
    <w:next w:val="Normal"/>
    <w:uiPriority w:val="35"/>
    <w:semiHidden/>
    <w:unhideWhenUsed/>
    <w:qFormat/>
    <w:rsid w:val="009F0F0A"/>
    <w:pPr>
      <w:spacing w:after="200"/>
    </w:pPr>
    <w:rPr>
      <w:i/>
      <w:iCs/>
      <w:color w:val="44546A" w:themeColor="text2"/>
      <w:sz w:val="18"/>
      <w:szCs w:val="18"/>
    </w:rPr>
  </w:style>
  <w:style w:type="character" w:styleId="Strong">
    <w:name w:val="Strong"/>
    <w:basedOn w:val="DefaultParagraphFont"/>
    <w:uiPriority w:val="22"/>
    <w:qFormat/>
    <w:rsid w:val="00E1501C"/>
    <w:rPr>
      <w:b/>
      <w:bCs/>
    </w:rPr>
  </w:style>
  <w:style w:type="character" w:customStyle="1" w:styleId="A4">
    <w:name w:val="A4"/>
    <w:uiPriority w:val="99"/>
    <w:rsid w:val="00153E82"/>
    <w:rPr>
      <w:rFonts w:cs="Stempel Garamond LT Std"/>
      <w:color w:val="000000"/>
      <w:sz w:val="20"/>
      <w:szCs w:val="20"/>
    </w:rPr>
  </w:style>
  <w:style w:type="character" w:customStyle="1" w:styleId="UnresolvedMention2">
    <w:name w:val="Unresolved Mention2"/>
    <w:basedOn w:val="DefaultParagraphFont"/>
    <w:uiPriority w:val="99"/>
    <w:semiHidden/>
    <w:unhideWhenUsed/>
    <w:rsid w:val="00F8766E"/>
    <w:rPr>
      <w:color w:val="605E5C"/>
      <w:shd w:val="clear" w:color="auto" w:fill="E1DFDD"/>
    </w:rPr>
  </w:style>
  <w:style w:type="paragraph" w:customStyle="1" w:styleId="c-article-referencestext">
    <w:name w:val="c-article-references__text"/>
    <w:basedOn w:val="Normal"/>
    <w:rsid w:val="00491C0B"/>
    <w:pPr>
      <w:spacing w:before="100" w:beforeAutospacing="1" w:after="100" w:afterAutospacing="1"/>
    </w:pPr>
    <w:rPr>
      <w:rFonts w:ascii="Times New Roman" w:eastAsia="Times New Roman" w:hAnsi="Times New Roman" w:cs="Times New Roman"/>
    </w:rPr>
  </w:style>
  <w:style w:type="paragraph" w:customStyle="1" w:styleId="c-article-referenceslinks">
    <w:name w:val="c-article-references__links"/>
    <w:basedOn w:val="Normal"/>
    <w:rsid w:val="00491C0B"/>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200"/>
    </w:pPr>
    <w:rPr>
      <w:sz w:val="20"/>
      <w:szCs w:val="20"/>
    </w:rPr>
    <w:tblPr>
      <w:tblStyleRowBandSize w:val="1"/>
      <w:tblStyleColBandSize w:val="1"/>
    </w:tblPr>
    <w:tblStylePr w:type="firstRow">
      <w:tblPr/>
      <w:tcPr>
        <w:tcBorders>
          <w:bottom w:val="nil"/>
        </w:tcBorders>
        <w:vAlign w:val="bottom"/>
      </w:tcPr>
    </w:tblStyle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author">
    <w:name w:val="author"/>
    <w:basedOn w:val="DefaultParagraphFont"/>
    <w:rsid w:val="00B46D4F"/>
  </w:style>
  <w:style w:type="character" w:customStyle="1" w:styleId="pubyear">
    <w:name w:val="pubyear"/>
    <w:basedOn w:val="DefaultParagraphFont"/>
    <w:rsid w:val="00B46D4F"/>
  </w:style>
  <w:style w:type="character" w:customStyle="1" w:styleId="articletitle">
    <w:name w:val="articletitle"/>
    <w:basedOn w:val="DefaultParagraphFont"/>
    <w:rsid w:val="00B46D4F"/>
  </w:style>
  <w:style w:type="character" w:customStyle="1" w:styleId="vol">
    <w:name w:val="vol"/>
    <w:basedOn w:val="DefaultParagraphFont"/>
    <w:rsid w:val="00B46D4F"/>
  </w:style>
  <w:style w:type="character" w:customStyle="1" w:styleId="citedissue">
    <w:name w:val="citedissue"/>
    <w:basedOn w:val="DefaultParagraphFont"/>
    <w:rsid w:val="00B46D4F"/>
  </w:style>
  <w:style w:type="paragraph" w:customStyle="1" w:styleId="volume-issue">
    <w:name w:val="volume-issue"/>
    <w:basedOn w:val="Normal"/>
    <w:rsid w:val="00E64DBA"/>
    <w:pPr>
      <w:spacing w:before="100" w:beforeAutospacing="1" w:after="100" w:afterAutospacing="1"/>
    </w:pPr>
    <w:rPr>
      <w:rFonts w:ascii="Times New Roman" w:eastAsia="Times New Roman" w:hAnsi="Times New Roman" w:cs="Times New Roman"/>
    </w:rPr>
  </w:style>
  <w:style w:type="character" w:customStyle="1" w:styleId="val">
    <w:name w:val="val"/>
    <w:basedOn w:val="DefaultParagraphFont"/>
    <w:rsid w:val="00E64DBA"/>
  </w:style>
  <w:style w:type="character" w:styleId="UnresolvedMention">
    <w:name w:val="Unresolved Mention"/>
    <w:basedOn w:val="DefaultParagraphFont"/>
    <w:uiPriority w:val="99"/>
    <w:semiHidden/>
    <w:unhideWhenUsed/>
    <w:rsid w:val="00B80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713046">
      <w:bodyDiv w:val="1"/>
      <w:marLeft w:val="0"/>
      <w:marRight w:val="0"/>
      <w:marTop w:val="0"/>
      <w:marBottom w:val="0"/>
      <w:divBdr>
        <w:top w:val="none" w:sz="0" w:space="0" w:color="auto"/>
        <w:left w:val="none" w:sz="0" w:space="0" w:color="auto"/>
        <w:bottom w:val="none" w:sz="0" w:space="0" w:color="auto"/>
        <w:right w:val="none" w:sz="0" w:space="0" w:color="auto"/>
      </w:divBdr>
      <w:divsChild>
        <w:div w:id="243229550">
          <w:marLeft w:val="0"/>
          <w:marRight w:val="0"/>
          <w:marTop w:val="0"/>
          <w:marBottom w:val="0"/>
          <w:divBdr>
            <w:top w:val="none" w:sz="0" w:space="0" w:color="auto"/>
            <w:left w:val="none" w:sz="0" w:space="0" w:color="auto"/>
            <w:bottom w:val="none" w:sz="0" w:space="0" w:color="auto"/>
            <w:right w:val="none" w:sz="0" w:space="0" w:color="auto"/>
          </w:divBdr>
        </w:div>
        <w:div w:id="652762875">
          <w:marLeft w:val="0"/>
          <w:marRight w:val="0"/>
          <w:marTop w:val="0"/>
          <w:marBottom w:val="0"/>
          <w:divBdr>
            <w:top w:val="none" w:sz="0" w:space="0" w:color="auto"/>
            <w:left w:val="none" w:sz="0" w:space="0" w:color="auto"/>
            <w:bottom w:val="none" w:sz="0" w:space="0" w:color="auto"/>
            <w:right w:val="none" w:sz="0" w:space="0" w:color="auto"/>
          </w:divBdr>
        </w:div>
        <w:div w:id="1571958009">
          <w:marLeft w:val="0"/>
          <w:marRight w:val="0"/>
          <w:marTop w:val="0"/>
          <w:marBottom w:val="0"/>
          <w:divBdr>
            <w:top w:val="none" w:sz="0" w:space="0" w:color="auto"/>
            <w:left w:val="none" w:sz="0" w:space="0" w:color="auto"/>
            <w:bottom w:val="none" w:sz="0" w:space="0" w:color="auto"/>
            <w:right w:val="none" w:sz="0" w:space="0" w:color="auto"/>
          </w:divBdr>
        </w:div>
        <w:div w:id="1513765859">
          <w:marLeft w:val="0"/>
          <w:marRight w:val="0"/>
          <w:marTop w:val="0"/>
          <w:marBottom w:val="0"/>
          <w:divBdr>
            <w:top w:val="none" w:sz="0" w:space="0" w:color="auto"/>
            <w:left w:val="none" w:sz="0" w:space="0" w:color="auto"/>
            <w:bottom w:val="none" w:sz="0" w:space="0" w:color="auto"/>
            <w:right w:val="none" w:sz="0" w:space="0" w:color="auto"/>
          </w:divBdr>
        </w:div>
        <w:div w:id="303395223">
          <w:marLeft w:val="0"/>
          <w:marRight w:val="0"/>
          <w:marTop w:val="0"/>
          <w:marBottom w:val="0"/>
          <w:divBdr>
            <w:top w:val="none" w:sz="0" w:space="0" w:color="auto"/>
            <w:left w:val="none" w:sz="0" w:space="0" w:color="auto"/>
            <w:bottom w:val="none" w:sz="0" w:space="0" w:color="auto"/>
            <w:right w:val="none" w:sz="0" w:space="0" w:color="auto"/>
          </w:divBdr>
        </w:div>
        <w:div w:id="1643659100">
          <w:marLeft w:val="0"/>
          <w:marRight w:val="0"/>
          <w:marTop w:val="0"/>
          <w:marBottom w:val="0"/>
          <w:divBdr>
            <w:top w:val="none" w:sz="0" w:space="0" w:color="auto"/>
            <w:left w:val="none" w:sz="0" w:space="0" w:color="auto"/>
            <w:bottom w:val="none" w:sz="0" w:space="0" w:color="auto"/>
            <w:right w:val="none" w:sz="0" w:space="0" w:color="auto"/>
          </w:divBdr>
        </w:div>
        <w:div w:id="1358510431">
          <w:marLeft w:val="0"/>
          <w:marRight w:val="0"/>
          <w:marTop w:val="0"/>
          <w:marBottom w:val="0"/>
          <w:divBdr>
            <w:top w:val="none" w:sz="0" w:space="0" w:color="auto"/>
            <w:left w:val="none" w:sz="0" w:space="0" w:color="auto"/>
            <w:bottom w:val="none" w:sz="0" w:space="0" w:color="auto"/>
            <w:right w:val="none" w:sz="0" w:space="0" w:color="auto"/>
          </w:divBdr>
        </w:div>
        <w:div w:id="425658206">
          <w:marLeft w:val="0"/>
          <w:marRight w:val="0"/>
          <w:marTop w:val="0"/>
          <w:marBottom w:val="0"/>
          <w:divBdr>
            <w:top w:val="none" w:sz="0" w:space="0" w:color="auto"/>
            <w:left w:val="none" w:sz="0" w:space="0" w:color="auto"/>
            <w:bottom w:val="none" w:sz="0" w:space="0" w:color="auto"/>
            <w:right w:val="none" w:sz="0" w:space="0" w:color="auto"/>
          </w:divBdr>
        </w:div>
      </w:divsChild>
    </w:div>
    <w:div w:id="1353335824">
      <w:bodyDiv w:val="1"/>
      <w:marLeft w:val="0"/>
      <w:marRight w:val="0"/>
      <w:marTop w:val="0"/>
      <w:marBottom w:val="0"/>
      <w:divBdr>
        <w:top w:val="none" w:sz="0" w:space="0" w:color="auto"/>
        <w:left w:val="none" w:sz="0" w:space="0" w:color="auto"/>
        <w:bottom w:val="none" w:sz="0" w:space="0" w:color="auto"/>
        <w:right w:val="none" w:sz="0" w:space="0" w:color="auto"/>
      </w:divBdr>
    </w:div>
    <w:div w:id="1598099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eabass.gsfc.nasa.gov/experiment/EXPORTS" TargetMode="External"/><Relationship Id="rId3" Type="http://schemas.openxmlformats.org/officeDocument/2006/relationships/styles" Target="styles.xml"/><Relationship Id="rId21" Type="http://schemas.openxmlformats.org/officeDocument/2006/relationships/hyperlink" Target="https://www.theguardian.com/environment/2022/sep/29/into-the-twilight-zone-lanternfish-the-fish-that-could-feed-the-world-or-destroy-it" TargetMode="External"/><Relationship Id="rId7" Type="http://schemas.openxmlformats.org/officeDocument/2006/relationships/hyperlink" Target="https://github.com/hmcmonagle/Fish-carbon-flux-N-Atlantic"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ecotaxa.obs-vlfr.f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hmcmonagle/Fish-carbon-flux-N-Atlantic"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s://urldefense.com/v3/__https:/seabass.gsfc.nasa.gov/experiment/OTZ_WHOI__;!!K-Hz7m0Vt54!nPP6bYq0masyu7coit7D0UP83gc3JVtZUDeNNxy75VHr-0GGG95WrpI0bbZo8Th8_VT8LsuIubwUfOrjUTadkxye4qF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hyperlink" Target="https://www.nature.com/articles/d41586-020-00520-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DhGrzmDFchbiGRBRxGmMjAjYOg==">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42</Pages>
  <Words>12172</Words>
  <Characters>69385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Helena I Mcmonagle</dc:creator>
  <cp:lastModifiedBy>Helena I Mcmonagle</cp:lastModifiedBy>
  <cp:revision>12</cp:revision>
  <dcterms:created xsi:type="dcterms:W3CDTF">2024-09-29T23:07:00Z</dcterms:created>
  <dcterms:modified xsi:type="dcterms:W3CDTF">2024-09-30T04:23:00Z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zotero-version="6.0.33"&gt;&lt;session id="xvOvFd1R"/&gt;&lt;style id="http://www.zotero.org/styles/ices-journal-of-marine-science" hasBibliography="1" bibliographyStyleHasBeenSet="0"/&gt;&lt;prefs&gt;&lt;pref name="fieldType" value="Field"/&gt;&lt;/prefs&gt;&lt;/data</vt:lpwstr>
  </property>
  <property fmtid="{D5CDD505-2E9C-101B-9397-08002B2CF9AE}" pid="3" name="ZOTERO_PREF_2">
    <vt:lpwstr>&gt;</vt:lpwstr>
  </property>
</Properties>
</file>